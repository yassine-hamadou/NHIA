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63EF5228" w14:textId="77777777" w:rsidR="00F12766" w:rsidRPr="004A1AB8" w:rsidRDefault="00F12766" w:rsidP="00B20290">
      <w:pPr>
        <w:pStyle w:val="NoSpacing"/>
        <w:rPr>
          <w:rFonts w:ascii="Times New Roman" w:hAnsi="Times New Roman"/>
          <w:sz w:val="24"/>
          <w:szCs w:val="24"/>
        </w:rPr>
      </w:pPr>
    </w:p>
    <w:p w14:paraId="6F2FC4FC" w14:textId="77777777" w:rsidR="00F12766" w:rsidRPr="004A1AB8" w:rsidRDefault="00426AAD" w:rsidP="00B20290">
      <w:pPr>
        <w:pStyle w:val="NoSpacing"/>
        <w:rPr>
          <w:rFonts w:ascii="Times New Roman" w:hAnsi="Times New Roman"/>
          <w:sz w:val="24"/>
          <w:szCs w:val="24"/>
        </w:rPr>
      </w:pPr>
      <w:r w:rsidRPr="004A1AB8">
        <w:rPr>
          <w:rFonts w:ascii="Times New Roman" w:hAnsi="Times New Roman"/>
          <w:noProof/>
          <w:sz w:val="24"/>
          <w:szCs w:val="24"/>
        </w:rPr>
        <mc:AlternateContent>
          <mc:Choice Requires="wps">
            <w:drawing>
              <wp:anchor distT="0" distB="0" distL="114300" distR="114300" simplePos="0" relativeHeight="251660288" behindDoc="0" locked="0" layoutInCell="0" allowOverlap="1" wp14:anchorId="03F4DBC1" wp14:editId="639F3508">
                <wp:simplePos x="0" y="0"/>
                <wp:positionH relativeFrom="page">
                  <wp:align>center</wp:align>
                </wp:positionH>
                <wp:positionV relativeFrom="page">
                  <wp:align>bottom</wp:align>
                </wp:positionV>
                <wp:extent cx="8140700" cy="803275"/>
                <wp:effectExtent l="0" t="0" r="11430" b="152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0" cy="803275"/>
                        </a:xfrm>
                        <a:prstGeom prst="rect">
                          <a:avLst/>
                        </a:prstGeom>
                        <a:solidFill>
                          <a:srgbClr val="C6D9F1"/>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cx="http://schemas.microsoft.com/office/drawing/2014/chartex">
            <w:pict>
              <v:rect w14:anchorId="7EB126A5" id="Rectangle 20" o:spid="_x0000_s1026" style="position:absolute;margin-left:0;margin-top:0;width:641pt;height:63.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" o:allowincell="f" fillcolor="#c6d9f1" strokecolor="#31849b">
                <w10:wrap anchorx="page" anchory="page"/>
              </v:rect>
            </w:pict>
          </mc:Fallback>
        </mc:AlternateContent>
      </w:r>
      <w:r w:rsidRPr="004A1AB8">
        <w:rPr>
          <w:rFonts w:ascii="Times New Roman" w:hAnsi="Times New Roman"/>
          <w:noProof/>
          <w:sz w:val="24"/>
          <w:szCs w:val="24"/>
        </w:rPr>
        <mc:AlternateContent>
          <mc:Choice Requires="wps">
            <w:drawing>
              <wp:anchor distT="0" distB="0" distL="114300" distR="114300" simplePos="0" relativeHeight="251662336" behindDoc="0" locked="0" layoutInCell="0" allowOverlap="1" wp14:anchorId="6DC25D67" wp14:editId="54862F07">
                <wp:simplePos x="0" y="0"/>
                <wp:positionH relativeFrom="page">
                  <wp:posOffset>7058025</wp:posOffset>
                </wp:positionH>
                <wp:positionV relativeFrom="page">
                  <wp:posOffset>-267335</wp:posOffset>
                </wp:positionV>
                <wp:extent cx="90805" cy="10557510"/>
                <wp:effectExtent l="19050" t="0" r="4445"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1849B"/>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6se="http://schemas.microsoft.com/office/word/2015/wordml/symex" xmlns:cx="http://schemas.microsoft.com/office/drawing/2014/chartex">
            <w:pict>
              <v:rect w14:anchorId="57104E2D" id="Rectangle 19" o:spid="_x0000_s1026" style="position:absolute;margin-left:555.75pt;margin-top:-21.05pt;width:7.15pt;height:831.3pt;z-index:251662336;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" o:allowincell="f" filled="f" stroked="f" strokecolor="#31849b">
                <w10:wrap anchorx="page" anchory="page"/>
              </v:rect>
            </w:pict>
          </mc:Fallback>
        </mc:AlternateContent>
      </w:r>
      <w:r w:rsidRPr="004A1AB8">
        <w:rPr>
          <w:rFonts w:ascii="Times New Roman" w:hAnsi="Times New Roman"/>
          <w:noProof/>
          <w:sz w:val="24"/>
          <w:szCs w:val="24"/>
        </w:rPr>
        <mc:AlternateContent>
          <mc:Choice Requires="wps">
            <w:drawing>
              <wp:anchor distT="0" distB="0" distL="114300" distR="114300" simplePos="0" relativeHeight="251661312" behindDoc="0" locked="0" layoutInCell="0" allowOverlap="1" wp14:anchorId="3AC70E10" wp14:editId="01735295">
                <wp:simplePos x="0" y="0"/>
                <wp:positionH relativeFrom="page">
                  <wp:posOffset>-180975</wp:posOffset>
                </wp:positionH>
                <wp:positionV relativeFrom="page">
                  <wp:posOffset>6350</wp:posOffset>
                </wp:positionV>
                <wp:extent cx="8140700" cy="803275"/>
                <wp:effectExtent l="0" t="0" r="11430" b="1524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0" cy="803275"/>
                        </a:xfrm>
                        <a:prstGeom prst="rect">
                          <a:avLst/>
                        </a:prstGeom>
                        <a:solidFill>
                          <a:srgbClr val="C6D9F1"/>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6se="http://schemas.microsoft.com/office/word/2015/wordml/symex" xmlns:cx="http://schemas.microsoft.com/office/drawing/2014/chartex">
            <w:pict>
              <v:rect w14:anchorId="23AFD89A" id="Rectangle 18" o:spid="_x0000_s1026" style="position:absolute;margin-left:-14.25pt;margin-top:.5pt;width:641pt;height:63.25pt;z-index:251661312;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" o:allowincell="f" fillcolor="#c6d9f1" strokecolor="#31849b">
                <w10:wrap anchorx="page" anchory="page"/>
              </v:rect>
            </w:pict>
          </mc:Fallback>
        </mc:AlternateContent>
      </w:r>
    </w:p>
    <w:p w14:paraId="16A4EC70" w14:textId="77777777" w:rsidR="00F12766" w:rsidRPr="004A1AB8" w:rsidRDefault="00F12766" w:rsidP="00B20290">
      <w:pPr>
        <w:pStyle w:val="NoSpacing"/>
        <w:rPr>
          <w:rFonts w:ascii="Times New Roman" w:hAnsi="Times New Roman"/>
          <w:sz w:val="24"/>
          <w:szCs w:val="24"/>
        </w:rPr>
      </w:pPr>
    </w:p>
    <w:p w14:paraId="500F45F3" w14:textId="77777777" w:rsidR="00F12766" w:rsidRPr="004A1AB8" w:rsidRDefault="00F12766" w:rsidP="00B20290">
      <w:pPr>
        <w:pStyle w:val="NoSpacing"/>
        <w:rPr>
          <w:rFonts w:ascii="Times New Roman" w:hAnsi="Times New Roman"/>
          <w:sz w:val="24"/>
          <w:szCs w:val="24"/>
        </w:rPr>
      </w:pPr>
    </w:p>
    <w:p w14:paraId="74FB5D21" w14:textId="77777777" w:rsidR="00F12766" w:rsidRPr="004A1AB8" w:rsidRDefault="00F12766" w:rsidP="00B20290">
      <w:pPr>
        <w:pStyle w:val="NoSpacing"/>
        <w:rPr>
          <w:rFonts w:ascii="Times New Roman" w:hAnsi="Times New Roman"/>
          <w:sz w:val="24"/>
          <w:szCs w:val="24"/>
        </w:rPr>
      </w:pPr>
    </w:p>
    <w:p w14:paraId="6A30C3BB" w14:textId="77777777" w:rsidR="00F12766" w:rsidRPr="004A1AB8" w:rsidRDefault="00F12766" w:rsidP="00B20290"/>
    <w:p w14:paraId="6BD1C9CD" w14:textId="77777777" w:rsidR="00F12766" w:rsidRPr="004A1AB8" w:rsidRDefault="00F12766" w:rsidP="00B20290"/>
    <w:p w14:paraId="6A37BAC0" w14:textId="77777777" w:rsidR="00F12766" w:rsidRPr="004A1AB8" w:rsidRDefault="00F12766" w:rsidP="00B20290"/>
    <w:p w14:paraId="77044C8F" w14:textId="77777777" w:rsidR="00F12766" w:rsidRPr="004A1AB8" w:rsidRDefault="00F12766" w:rsidP="006B7B04">
      <w:pPr>
        <w:pStyle w:val="Title"/>
        <w:rPr>
          <w:rFonts w:ascii="Times New Roman" w:hAnsi="Times New Roman" w:cs="Times New Roman"/>
          <w:sz w:val="24"/>
          <w:szCs w:val="24"/>
        </w:rPr>
      </w:pPr>
    </w:p>
    <w:p w14:paraId="7AFA10F7" w14:textId="77777777" w:rsidR="00F12766" w:rsidRPr="004A1AB8" w:rsidRDefault="00F12766" w:rsidP="006B7B04">
      <w:pPr>
        <w:pStyle w:val="Title"/>
        <w:rPr>
          <w:rFonts w:ascii="Times New Roman" w:hAnsi="Times New Roman" w:cs="Times New Roman"/>
          <w:sz w:val="24"/>
          <w:szCs w:val="24"/>
        </w:rPr>
      </w:pPr>
    </w:p>
    <w:p w14:paraId="6669E038" w14:textId="77777777" w:rsidR="00F12766" w:rsidRDefault="00F12766" w:rsidP="006B7B04">
      <w:pPr>
        <w:pStyle w:val="Title"/>
        <w:rPr>
          <w:rFonts w:ascii="Times New Roman" w:hAnsi="Times New Roman" w:cs="Times New Roman"/>
          <w:sz w:val="24"/>
          <w:szCs w:val="24"/>
        </w:rPr>
      </w:pPr>
    </w:p>
    <w:p w14:paraId="06CBB45E" w14:textId="77777777" w:rsidR="00653914" w:rsidRDefault="00653914" w:rsidP="00653914"/>
    <w:p w14:paraId="4FD31C77" w14:textId="77777777" w:rsidR="00653914" w:rsidRDefault="00653914" w:rsidP="00653914"/>
    <w:p w14:paraId="70F7E269" w14:textId="77777777" w:rsidR="00653914" w:rsidRDefault="00102BA8" w:rsidP="00102BA8">
      <w:pPr>
        <w:jc w:val="center"/>
      </w:pPr>
      <w:r>
        <w:rPr>
          <w:noProof/>
          <w:lang w:val="en-US"/>
        </w:rPr>
        <w:drawing>
          <wp:inline distT="0" distB="0" distL="0" distR="0" wp14:anchorId="4033DEA4" wp14:editId="20F1227B">
            <wp:extent cx="2514600" cy="1325880"/>
            <wp:effectExtent l="0" t="0" r="0" b="0"/>
            <wp:docPr id="27" name="Picture 27" descr="C:\Users\GAMESU\AppData\Local\Microsoft\Windows\INetCache\Content.Word\nhial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SU\AppData\Local\Microsoft\Windows\INetCache\Content.Word\nhialg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325880"/>
                    </a:xfrm>
                    <a:prstGeom prst="rect">
                      <a:avLst/>
                    </a:prstGeom>
                    <a:noFill/>
                    <a:ln>
                      <a:noFill/>
                    </a:ln>
                  </pic:spPr>
                </pic:pic>
              </a:graphicData>
            </a:graphic>
          </wp:inline>
        </w:drawing>
      </w:r>
    </w:p>
    <w:p w14:paraId="70B5C689" w14:textId="77777777" w:rsidR="00653914" w:rsidRDefault="00653914" w:rsidP="00653914"/>
    <w:p w14:paraId="088E614C" w14:textId="77777777" w:rsidR="00102BA8" w:rsidRDefault="00102BA8" w:rsidP="00653914"/>
    <w:p w14:paraId="593746E6" w14:textId="77777777" w:rsidR="00102BA8" w:rsidRPr="00653914" w:rsidRDefault="00102BA8" w:rsidP="00653914"/>
    <w:p w14:paraId="38A7B86D" w14:textId="77777777" w:rsidR="00F12766" w:rsidRPr="004A1AB8" w:rsidRDefault="00F12766" w:rsidP="006B7B04">
      <w:pPr>
        <w:pStyle w:val="Title"/>
        <w:rPr>
          <w:rFonts w:ascii="Times New Roman" w:hAnsi="Times New Roman" w:cs="Times New Roman"/>
          <w:sz w:val="24"/>
          <w:szCs w:val="24"/>
        </w:rPr>
      </w:pPr>
    </w:p>
    <w:p w14:paraId="155B0365" w14:textId="77777777" w:rsidR="00F12766" w:rsidRDefault="00653914" w:rsidP="00102BA8">
      <w:pPr>
        <w:pStyle w:val="Title"/>
        <w:jc w:val="center"/>
        <w:rPr>
          <w:rFonts w:ascii="Times New Roman" w:hAnsi="Times New Roman" w:cs="Times New Roman"/>
          <w:b/>
          <w:color w:val="4F81BD" w:themeColor="accent1"/>
          <w:sz w:val="160"/>
          <w:u w:val="single"/>
        </w:rPr>
      </w:pPr>
      <w:r w:rsidRPr="00653914">
        <w:rPr>
          <w:rFonts w:ascii="Times New Roman" w:hAnsi="Times New Roman" w:cs="Times New Roman"/>
          <w:b/>
          <w:color w:val="4F81BD" w:themeColor="accent1"/>
          <w:sz w:val="160"/>
          <w:u w:val="single"/>
        </w:rPr>
        <w:t>User Manual</w:t>
      </w:r>
    </w:p>
    <w:p w14:paraId="5F9DEC57" w14:textId="77777777" w:rsidR="002C1DAA" w:rsidRDefault="002C1DAA" w:rsidP="002C1DAA"/>
    <w:p w14:paraId="4880BDB7" w14:textId="77777777" w:rsidR="006A0B43" w:rsidRPr="006A0B43" w:rsidRDefault="006A0B43" w:rsidP="006A0B43">
      <w:pPr>
        <w:jc w:val="center"/>
        <w:rPr>
          <w:b/>
        </w:rPr>
      </w:pPr>
      <w:r w:rsidRPr="006A0B43">
        <w:rPr>
          <w:b/>
        </w:rPr>
        <w:t>Part I</w:t>
      </w:r>
    </w:p>
    <w:p w14:paraId="0DFAF5D7" w14:textId="77777777" w:rsidR="00F12766" w:rsidRPr="004A1AB8" w:rsidRDefault="001A2633" w:rsidP="00B20290">
      <w:r>
        <w:tab/>
      </w:r>
      <w:r>
        <w:tab/>
      </w:r>
      <w:r>
        <w:tab/>
      </w:r>
      <w:r>
        <w:tab/>
      </w:r>
    </w:p>
    <w:p w14:paraId="6FB60335" w14:textId="77777777" w:rsidR="00F12766" w:rsidRPr="004A1AB8" w:rsidRDefault="00F12766" w:rsidP="00B20290"/>
    <w:p w14:paraId="34A5FABF" w14:textId="77777777" w:rsidR="00F12766" w:rsidRPr="004A1AB8" w:rsidRDefault="00F12766" w:rsidP="00B20290"/>
    <w:p w14:paraId="5E9139D7" w14:textId="77777777" w:rsidR="00F12766" w:rsidRPr="004A1AB8" w:rsidRDefault="00F12766" w:rsidP="00B20290"/>
    <w:p w14:paraId="0464DFC0" w14:textId="77777777" w:rsidR="00F12766" w:rsidRPr="004A1AB8" w:rsidRDefault="00F12766" w:rsidP="00B20290"/>
    <w:p w14:paraId="2CE878C8" w14:textId="77777777" w:rsidR="00F12766" w:rsidRPr="004A1AB8" w:rsidRDefault="00F12766" w:rsidP="00B20290"/>
    <w:p w14:paraId="6D6E54B0" w14:textId="77777777" w:rsidR="00F12766" w:rsidRPr="004A1AB8" w:rsidRDefault="00F12766" w:rsidP="00B20290"/>
    <w:p w14:paraId="3CB3E171" w14:textId="77777777" w:rsidR="00F12766" w:rsidRPr="004A1AB8" w:rsidRDefault="00F12766" w:rsidP="00B20290"/>
    <w:p w14:paraId="5BDC8F7B" w14:textId="77777777" w:rsidR="00F12766" w:rsidRPr="004A1AB8" w:rsidRDefault="00F12766" w:rsidP="00B20290"/>
    <w:p w14:paraId="37793CF2" w14:textId="77777777" w:rsidR="00F12766" w:rsidRPr="004A1AB8" w:rsidRDefault="00F12766" w:rsidP="00B20290">
      <w:pPr>
        <w:rPr>
          <w:b/>
        </w:rPr>
      </w:pPr>
    </w:p>
    <w:p w14:paraId="4123F2E5" w14:textId="77777777" w:rsidR="00F12766" w:rsidRPr="004A1AB8" w:rsidRDefault="00F12766" w:rsidP="00B20290">
      <w:pPr>
        <w:tabs>
          <w:tab w:val="left" w:pos="7860"/>
        </w:tabs>
      </w:pPr>
    </w:p>
    <w:p w14:paraId="1B2A1303" w14:textId="77777777" w:rsidR="00F12766" w:rsidRPr="004A1AB8" w:rsidRDefault="00F12766" w:rsidP="00B20290">
      <w:pPr>
        <w:rPr>
          <w:b/>
        </w:rPr>
      </w:pPr>
      <w:r w:rsidRPr="004A1AB8">
        <w:br w:type="page"/>
      </w:r>
    </w:p>
    <w:sdt>
      <w:sdtPr>
        <w:rPr>
          <w:rFonts w:ascii="Times New Roman" w:eastAsia="Times New Roman" w:hAnsi="Times New Roman" w:cs="Times New Roman"/>
          <w:b w:val="0"/>
          <w:bCs w:val="0"/>
          <w:color w:val="auto"/>
          <w:sz w:val="24"/>
          <w:szCs w:val="24"/>
          <w:lang w:val="en-GB"/>
        </w:rPr>
        <w:id w:val="-64190775"/>
        <w:docPartObj>
          <w:docPartGallery w:val="Table of Contents"/>
          <w:docPartUnique/>
        </w:docPartObj>
      </w:sdtPr>
      <w:sdtEndPr>
        <w:rPr>
          <w:noProof/>
        </w:rPr>
      </w:sdtEndPr>
      <w:sdtContent>
        <w:p w14:paraId="38280912" w14:textId="77777777" w:rsidR="00B87F73" w:rsidRDefault="00B87F73">
          <w:pPr>
            <w:pStyle w:val="TOCHeading"/>
          </w:pPr>
          <w:r>
            <w:t>Contents</w:t>
          </w:r>
        </w:p>
        <w:p w14:paraId="72F0CD1B" w14:textId="77777777" w:rsidR="00D37A75" w:rsidRDefault="00B87F73">
          <w:pPr>
            <w:pStyle w:val="TOC1"/>
            <w:tabs>
              <w:tab w:val="left" w:pos="48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80286493" w:history="1">
            <w:r w:rsidR="00D37A75" w:rsidRPr="00344A5B">
              <w:rPr>
                <w:rStyle w:val="Hyperlink"/>
                <w:noProof/>
              </w:rPr>
              <w:t>A)</w:t>
            </w:r>
            <w:r w:rsidR="00D37A75">
              <w:rPr>
                <w:rFonts w:asciiTheme="minorHAnsi" w:eastAsiaTheme="minorEastAsia" w:hAnsiTheme="minorHAnsi" w:cstheme="minorBidi"/>
                <w:noProof/>
                <w:sz w:val="22"/>
                <w:szCs w:val="22"/>
                <w:lang w:val="en-US"/>
              </w:rPr>
              <w:tab/>
            </w:r>
            <w:r w:rsidR="00D37A75" w:rsidRPr="00344A5B">
              <w:rPr>
                <w:rStyle w:val="Hyperlink"/>
                <w:noProof/>
              </w:rPr>
              <w:t>LANDING PAGE</w:t>
            </w:r>
            <w:r w:rsidR="00D37A75">
              <w:rPr>
                <w:noProof/>
                <w:webHidden/>
              </w:rPr>
              <w:tab/>
            </w:r>
            <w:r w:rsidR="00D37A75">
              <w:rPr>
                <w:noProof/>
                <w:webHidden/>
              </w:rPr>
              <w:fldChar w:fldCharType="begin"/>
            </w:r>
            <w:r w:rsidR="00D37A75">
              <w:rPr>
                <w:noProof/>
                <w:webHidden/>
              </w:rPr>
              <w:instrText xml:space="preserve"> PAGEREF _Toc480286493 \h </w:instrText>
            </w:r>
            <w:r w:rsidR="00D37A75">
              <w:rPr>
                <w:noProof/>
                <w:webHidden/>
              </w:rPr>
            </w:r>
            <w:r w:rsidR="00D37A75">
              <w:rPr>
                <w:noProof/>
                <w:webHidden/>
              </w:rPr>
              <w:fldChar w:fldCharType="separate"/>
            </w:r>
            <w:r w:rsidR="00934F55">
              <w:rPr>
                <w:noProof/>
                <w:webHidden/>
              </w:rPr>
              <w:t>3</w:t>
            </w:r>
            <w:r w:rsidR="00D37A75">
              <w:rPr>
                <w:noProof/>
                <w:webHidden/>
              </w:rPr>
              <w:fldChar w:fldCharType="end"/>
            </w:r>
          </w:hyperlink>
        </w:p>
        <w:p w14:paraId="1AF96F49" w14:textId="77777777" w:rsidR="00D37A75" w:rsidRDefault="00713C6B">
          <w:pPr>
            <w:pStyle w:val="TOC1"/>
            <w:tabs>
              <w:tab w:val="left" w:pos="4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"_Toc480286494" </w:instrText>
          </w:r>
          <w:ins w:id="0" w:author="USER" w:date="2017-06-05T13:32:00Z">
            <w:r w:rsidR="00934F55">
              <w:rPr>
                <w:noProof/>
              </w:rPr>
            </w:r>
          </w:ins>
          <w:r>
            <w:rPr>
              <w:noProof/>
            </w:rPr>
            <w:fldChar w:fldCharType="separate"/>
          </w:r>
          <w:r w:rsidR="00D37A75" w:rsidRPr="00344A5B">
            <w:rPr>
              <w:rStyle w:val="Hyperlink"/>
              <w:noProof/>
            </w:rPr>
            <w:t>B)</w:t>
          </w:r>
          <w:r w:rsidR="00D37A75">
            <w:rPr>
              <w:rFonts w:asciiTheme="minorHAnsi" w:eastAsiaTheme="minorEastAsia" w:hAnsiTheme="minorHAnsi" w:cstheme="minorBidi"/>
              <w:noProof/>
              <w:sz w:val="22"/>
              <w:szCs w:val="22"/>
              <w:lang w:val="en-US"/>
            </w:rPr>
            <w:tab/>
          </w:r>
          <w:r w:rsidR="00D37A75" w:rsidRPr="00344A5B">
            <w:rPr>
              <w:rStyle w:val="Hyperlink"/>
              <w:noProof/>
            </w:rPr>
            <w:t>LOGIN</w:t>
          </w:r>
          <w:r w:rsidR="00D37A75">
            <w:rPr>
              <w:noProof/>
              <w:webHidden/>
            </w:rPr>
            <w:tab/>
          </w:r>
          <w:r w:rsidR="00D37A75">
            <w:rPr>
              <w:noProof/>
              <w:webHidden/>
            </w:rPr>
            <w:fldChar w:fldCharType="begin"/>
          </w:r>
          <w:r w:rsidR="00D37A75">
            <w:rPr>
              <w:noProof/>
              <w:webHidden/>
            </w:rPr>
            <w:instrText xml:space="preserve"> PAGEREF _Toc480286494 \h </w:instrText>
          </w:r>
          <w:r w:rsidR="00D37A75">
            <w:rPr>
              <w:noProof/>
              <w:webHidden/>
            </w:rPr>
          </w:r>
          <w:r w:rsidR="00D37A75">
            <w:rPr>
              <w:noProof/>
              <w:webHidden/>
            </w:rPr>
            <w:fldChar w:fldCharType="separate"/>
          </w:r>
          <w:r w:rsidR="00934F55">
            <w:rPr>
              <w:noProof/>
              <w:webHidden/>
            </w:rPr>
            <w:t>4</w:t>
          </w:r>
          <w:r w:rsidR="00D37A75">
            <w:rPr>
              <w:noProof/>
              <w:webHidden/>
            </w:rPr>
            <w:fldChar w:fldCharType="end"/>
          </w:r>
          <w:r>
            <w:rPr>
              <w:noProof/>
            </w:rPr>
            <w:fldChar w:fldCharType="end"/>
          </w:r>
        </w:p>
        <w:p w14:paraId="6E2EFB57" w14:textId="77777777" w:rsidR="00D37A75" w:rsidRDefault="00713C6B">
          <w:pPr>
            <w:pStyle w:val="TOC1"/>
            <w:tabs>
              <w:tab w:val="left" w:pos="4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"_Toc480286495" </w:instrText>
          </w:r>
          <w:ins w:id="1" w:author="USER" w:date="2017-06-05T13:32:00Z">
            <w:r w:rsidR="00934F55">
              <w:rPr>
                <w:noProof/>
              </w:rPr>
            </w:r>
          </w:ins>
          <w:r>
            <w:rPr>
              <w:noProof/>
            </w:rPr>
            <w:fldChar w:fldCharType="separate"/>
          </w:r>
          <w:r w:rsidR="00D37A75" w:rsidRPr="00344A5B">
            <w:rPr>
              <w:rStyle w:val="Hyperlink"/>
              <w:noProof/>
            </w:rPr>
            <w:t>C)</w:t>
          </w:r>
          <w:r w:rsidR="00D37A75">
            <w:rPr>
              <w:rFonts w:asciiTheme="minorHAnsi" w:eastAsiaTheme="minorEastAsia" w:hAnsiTheme="minorHAnsi" w:cstheme="minorBidi"/>
              <w:noProof/>
              <w:sz w:val="22"/>
              <w:szCs w:val="22"/>
              <w:lang w:val="en-US"/>
            </w:rPr>
            <w:tab/>
          </w:r>
          <w:r w:rsidR="00D37A75" w:rsidRPr="00344A5B">
            <w:rPr>
              <w:rStyle w:val="Hyperlink"/>
              <w:noProof/>
            </w:rPr>
            <w:t>COMPANY PROFILE</w:t>
          </w:r>
          <w:r w:rsidR="00D37A75">
            <w:rPr>
              <w:noProof/>
              <w:webHidden/>
            </w:rPr>
            <w:tab/>
          </w:r>
          <w:r w:rsidR="00D37A75">
            <w:rPr>
              <w:noProof/>
              <w:webHidden/>
            </w:rPr>
            <w:fldChar w:fldCharType="begin"/>
          </w:r>
          <w:r w:rsidR="00D37A75">
            <w:rPr>
              <w:noProof/>
              <w:webHidden/>
            </w:rPr>
            <w:instrText xml:space="preserve"> PAGEREF _Toc480286495 \h </w:instrText>
          </w:r>
          <w:r w:rsidR="00D37A75">
            <w:rPr>
              <w:noProof/>
              <w:webHidden/>
            </w:rPr>
          </w:r>
          <w:r w:rsidR="00D37A75">
            <w:rPr>
              <w:noProof/>
              <w:webHidden/>
            </w:rPr>
            <w:fldChar w:fldCharType="separate"/>
          </w:r>
          <w:r w:rsidR="00934F55">
            <w:rPr>
              <w:noProof/>
              <w:webHidden/>
            </w:rPr>
            <w:t>5</w:t>
          </w:r>
          <w:r w:rsidR="00D37A75">
            <w:rPr>
              <w:noProof/>
              <w:webHidden/>
            </w:rPr>
            <w:fldChar w:fldCharType="end"/>
          </w:r>
          <w:r>
            <w:rPr>
              <w:noProof/>
            </w:rPr>
            <w:fldChar w:fldCharType="end"/>
          </w:r>
        </w:p>
        <w:p w14:paraId="1B6D1ECF"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"_Toc480286496" </w:instrText>
          </w:r>
          <w:ins w:id="2" w:author="USER" w:date="2017-06-05T13:32:00Z">
            <w:r w:rsidR="00934F55">
              <w:rPr>
                <w:noProof/>
              </w:rPr>
            </w:r>
          </w:ins>
          <w:r>
            <w:rPr>
              <w:noProof/>
            </w:rPr>
            <w:fldChar w:fldCharType="separate"/>
          </w:r>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Administration &gt; Setting Up Your Company Profile</w:t>
          </w:r>
          <w:r w:rsidR="00D37A75">
            <w:rPr>
              <w:noProof/>
              <w:webHidden/>
            </w:rPr>
            <w:tab/>
          </w:r>
          <w:r w:rsidR="00D37A75">
            <w:rPr>
              <w:noProof/>
              <w:webHidden/>
            </w:rPr>
            <w:fldChar w:fldCharType="begin"/>
          </w:r>
          <w:r w:rsidR="00D37A75">
            <w:rPr>
              <w:noProof/>
              <w:webHidden/>
            </w:rPr>
            <w:instrText xml:space="preserve"> PAGEREF _Toc480286496 \h </w:instrText>
          </w:r>
          <w:r w:rsidR="00D37A75">
            <w:rPr>
              <w:noProof/>
              <w:webHidden/>
            </w:rPr>
          </w:r>
          <w:r w:rsidR="00D37A75">
            <w:rPr>
              <w:noProof/>
              <w:webHidden/>
            </w:rPr>
            <w:fldChar w:fldCharType="separate"/>
          </w:r>
          <w:r w:rsidR="00934F55">
            <w:rPr>
              <w:noProof/>
              <w:webHidden/>
            </w:rPr>
            <w:t>5</w:t>
          </w:r>
          <w:r w:rsidR="00D37A75">
            <w:rPr>
              <w:noProof/>
              <w:webHidden/>
            </w:rPr>
            <w:fldChar w:fldCharType="end"/>
          </w:r>
          <w:r>
            <w:rPr>
              <w:noProof/>
            </w:rPr>
            <w:fldChar w:fldCharType="end"/>
          </w:r>
        </w:p>
        <w:p w14:paraId="4443BBBF" w14:textId="77777777" w:rsidR="00D37A75" w:rsidRDefault="00713C6B">
          <w:pPr>
            <w:pStyle w:val="TOC1"/>
            <w:tabs>
              <w:tab w:val="left" w:pos="4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"_Toc480286497" </w:instrText>
          </w:r>
          <w:ins w:id="3" w:author="USER" w:date="2017-06-05T13:32:00Z">
            <w:r w:rsidR="00934F55">
              <w:rPr>
                <w:noProof/>
              </w:rPr>
            </w:r>
          </w:ins>
          <w:r>
            <w:rPr>
              <w:noProof/>
            </w:rPr>
            <w:fldChar w:fldCharType="separate"/>
          </w:r>
          <w:r w:rsidR="00D37A75" w:rsidRPr="00344A5B">
            <w:rPr>
              <w:rStyle w:val="Hyperlink"/>
              <w:noProof/>
            </w:rPr>
            <w:t>D)</w:t>
          </w:r>
          <w:r w:rsidR="00D37A75">
            <w:rPr>
              <w:rFonts w:asciiTheme="minorHAnsi" w:eastAsiaTheme="minorEastAsia" w:hAnsiTheme="minorHAnsi" w:cstheme="minorBidi"/>
              <w:noProof/>
              <w:sz w:val="22"/>
              <w:szCs w:val="22"/>
              <w:lang w:val="en-US"/>
            </w:rPr>
            <w:tab/>
          </w:r>
          <w:r w:rsidR="00D37A75" w:rsidRPr="00344A5B">
            <w:rPr>
              <w:rStyle w:val="Hyperlink"/>
              <w:noProof/>
            </w:rPr>
            <w:t>OPERATIONAL AND FINANCIAL MODULES</w:t>
          </w:r>
          <w:r w:rsidR="00D37A75">
            <w:rPr>
              <w:noProof/>
              <w:webHidden/>
            </w:rPr>
            <w:tab/>
          </w:r>
          <w:r w:rsidR="00D37A75">
            <w:rPr>
              <w:noProof/>
              <w:webHidden/>
            </w:rPr>
            <w:fldChar w:fldCharType="begin"/>
          </w:r>
          <w:r w:rsidR="00D37A75">
            <w:rPr>
              <w:noProof/>
              <w:webHidden/>
            </w:rPr>
            <w:instrText xml:space="preserve"> PAGEREF _Toc480286497 \h </w:instrText>
          </w:r>
          <w:r w:rsidR="00D37A75">
            <w:rPr>
              <w:noProof/>
              <w:webHidden/>
            </w:rPr>
          </w:r>
          <w:r w:rsidR="00D37A75">
            <w:rPr>
              <w:noProof/>
              <w:webHidden/>
            </w:rPr>
            <w:fldChar w:fldCharType="separate"/>
          </w:r>
          <w:r w:rsidR="00934F55">
            <w:rPr>
              <w:noProof/>
              <w:webHidden/>
            </w:rPr>
            <w:t>7</w:t>
          </w:r>
          <w:r w:rsidR="00D37A75">
            <w:rPr>
              <w:noProof/>
              <w:webHidden/>
            </w:rPr>
            <w:fldChar w:fldCharType="end"/>
          </w:r>
          <w:r>
            <w:rPr>
              <w:noProof/>
            </w:rPr>
            <w:fldChar w:fldCharType="end"/>
          </w:r>
        </w:p>
        <w:p w14:paraId="75867257" w14:textId="77777777" w:rsidR="00D37A75" w:rsidRDefault="00713C6B">
          <w:pPr>
            <w:pStyle w:val="TOC2"/>
            <w:tabs>
              <w:tab w:val="left" w:pos="66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"_Toc480286498" </w:instrText>
          </w:r>
          <w:ins w:id="4" w:author="USER" w:date="2017-06-05T13:32:00Z">
            <w:r w:rsidR="00934F55">
              <w:rPr>
                <w:noProof/>
              </w:rPr>
            </w:r>
          </w:ins>
          <w:r>
            <w:rPr>
              <w:noProof/>
            </w:rPr>
            <w:fldChar w:fldCharType="separate"/>
          </w:r>
          <w:r w:rsidR="00D37A75" w:rsidRPr="00344A5B">
            <w:rPr>
              <w:rStyle w:val="Hyperlink"/>
              <w:noProof/>
            </w:rPr>
            <w:t>I)</w:t>
          </w:r>
          <w:r w:rsidR="00D37A75">
            <w:rPr>
              <w:rFonts w:asciiTheme="minorHAnsi" w:eastAsiaTheme="minorEastAsia" w:hAnsiTheme="minorHAnsi" w:cstheme="minorBidi"/>
              <w:noProof/>
              <w:sz w:val="22"/>
              <w:szCs w:val="22"/>
              <w:lang w:val="en-US"/>
            </w:rPr>
            <w:tab/>
          </w:r>
          <w:r w:rsidR="00D37A75" w:rsidRPr="00344A5B">
            <w:rPr>
              <w:rStyle w:val="Hyperlink"/>
              <w:noProof/>
            </w:rPr>
            <w:t>ACCOUNTS PAYABLE</w:t>
          </w:r>
          <w:r w:rsidR="00D37A75">
            <w:rPr>
              <w:noProof/>
              <w:webHidden/>
            </w:rPr>
            <w:tab/>
          </w:r>
          <w:r w:rsidR="00D37A75">
            <w:rPr>
              <w:noProof/>
              <w:webHidden/>
            </w:rPr>
            <w:fldChar w:fldCharType="begin"/>
          </w:r>
          <w:r w:rsidR="00D37A75">
            <w:rPr>
              <w:noProof/>
              <w:webHidden/>
            </w:rPr>
            <w:instrText xml:space="preserve"> PAGEREF _Toc480286498 \h </w:instrText>
          </w:r>
          <w:r w:rsidR="00D37A75">
            <w:rPr>
              <w:noProof/>
              <w:webHidden/>
            </w:rPr>
          </w:r>
          <w:r w:rsidR="00D37A75">
            <w:rPr>
              <w:noProof/>
              <w:webHidden/>
            </w:rPr>
            <w:fldChar w:fldCharType="separate"/>
          </w:r>
          <w:r w:rsidR="00934F55">
            <w:rPr>
              <w:noProof/>
              <w:webHidden/>
            </w:rPr>
            <w:t>7</w:t>
          </w:r>
          <w:r w:rsidR="00D37A75">
            <w:rPr>
              <w:noProof/>
              <w:webHidden/>
            </w:rPr>
            <w:fldChar w:fldCharType="end"/>
          </w:r>
          <w:r>
            <w:rPr>
              <w:noProof/>
            </w:rPr>
            <w:fldChar w:fldCharType="end"/>
          </w:r>
        </w:p>
        <w:p w14:paraId="41DD5949"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"_Toc480286499" </w:instrText>
          </w:r>
          <w:ins w:id="5" w:author="USER" w:date="2017-06-05T13:32:00Z">
            <w:r w:rsidR="00934F55">
              <w:rPr>
                <w:noProof/>
              </w:rPr>
            </w:r>
          </w:ins>
          <w:r>
            <w:rPr>
              <w:noProof/>
            </w:rPr>
            <w:fldChar w:fldCharType="separate"/>
          </w:r>
          <w:r w:rsidR="00D37A75" w:rsidRPr="00344A5B">
            <w:rPr>
              <w:rStyle w:val="Hyperlink"/>
              <w:noProof/>
            </w:rPr>
            <w:t>1.</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or Deleting a Vendor Group</w:t>
          </w:r>
          <w:r w:rsidR="00D37A75">
            <w:rPr>
              <w:noProof/>
              <w:webHidden/>
            </w:rPr>
            <w:tab/>
          </w:r>
          <w:r w:rsidR="00D37A75">
            <w:rPr>
              <w:noProof/>
              <w:webHidden/>
            </w:rPr>
            <w:fldChar w:fldCharType="begin"/>
          </w:r>
          <w:r w:rsidR="00D37A75">
            <w:rPr>
              <w:noProof/>
              <w:webHidden/>
            </w:rPr>
            <w:instrText xml:space="preserve"> PAGEREF _Toc480286499 \h </w:instrText>
          </w:r>
          <w:r w:rsidR="00D37A75">
            <w:rPr>
              <w:noProof/>
              <w:webHidden/>
            </w:rPr>
          </w:r>
          <w:r w:rsidR="00D37A75">
            <w:rPr>
              <w:noProof/>
              <w:webHidden/>
            </w:rPr>
            <w:fldChar w:fldCharType="separate"/>
          </w:r>
          <w:r w:rsidR="00934F55">
            <w:rPr>
              <w:noProof/>
              <w:webHidden/>
            </w:rPr>
            <w:t>7</w:t>
          </w:r>
          <w:r w:rsidR="00D37A75">
            <w:rPr>
              <w:noProof/>
              <w:webHidden/>
            </w:rPr>
            <w:fldChar w:fldCharType="end"/>
          </w:r>
          <w:r>
            <w:rPr>
              <w:noProof/>
            </w:rPr>
            <w:fldChar w:fldCharType="end"/>
          </w:r>
        </w:p>
        <w:p w14:paraId="63B70BBA"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"_Toc480286500" </w:instrText>
          </w:r>
          <w:ins w:id="6" w:author="USER" w:date="2017-06-05T13:32:00Z">
            <w:r w:rsidR="00934F55">
              <w:rPr>
                <w:noProof/>
              </w:rPr>
            </w:r>
          </w:ins>
          <w:r>
            <w:rPr>
              <w:noProof/>
            </w:rPr>
            <w:fldChar w:fldCharType="separate"/>
          </w:r>
          <w:r w:rsidR="00D37A75" w:rsidRPr="00344A5B">
            <w:rPr>
              <w:rStyle w:val="Hyperlink"/>
              <w:noProof/>
            </w:rPr>
            <w:t>2.</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or Deleting a Vendor</w:t>
          </w:r>
          <w:r w:rsidR="00D37A75">
            <w:rPr>
              <w:noProof/>
              <w:webHidden/>
            </w:rPr>
            <w:tab/>
          </w:r>
          <w:r w:rsidR="00D37A75">
            <w:rPr>
              <w:noProof/>
              <w:webHidden/>
            </w:rPr>
            <w:fldChar w:fldCharType="begin"/>
          </w:r>
          <w:r w:rsidR="00D37A75">
            <w:rPr>
              <w:noProof/>
              <w:webHidden/>
            </w:rPr>
            <w:instrText xml:space="preserve"> PAGEREF _Toc480286500 \h </w:instrText>
          </w:r>
          <w:r w:rsidR="00D37A75">
            <w:rPr>
              <w:noProof/>
              <w:webHidden/>
            </w:rPr>
          </w:r>
          <w:r w:rsidR="00D37A75">
            <w:rPr>
              <w:noProof/>
              <w:webHidden/>
            </w:rPr>
            <w:fldChar w:fldCharType="separate"/>
          </w:r>
          <w:r w:rsidR="00934F55">
            <w:rPr>
              <w:noProof/>
              <w:webHidden/>
            </w:rPr>
            <w:t>10</w:t>
          </w:r>
          <w:r w:rsidR="00D37A75">
            <w:rPr>
              <w:noProof/>
              <w:webHidden/>
            </w:rPr>
            <w:fldChar w:fldCharType="end"/>
          </w:r>
          <w:r>
            <w:rPr>
              <w:noProof/>
            </w:rPr>
            <w:fldChar w:fldCharType="end"/>
          </w:r>
        </w:p>
        <w:p w14:paraId="0049BFFB"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"_Toc480286501" </w:instrText>
          </w:r>
          <w:ins w:id="7" w:author="USER" w:date="2017-06-05T13:32:00Z">
            <w:r w:rsidR="00934F55">
              <w:rPr>
                <w:noProof/>
              </w:rPr>
            </w:r>
          </w:ins>
          <w:r>
            <w:rPr>
              <w:noProof/>
            </w:rPr>
            <w:fldChar w:fldCharType="separate"/>
          </w:r>
          <w:r w:rsidR="00D37A75" w:rsidRPr="00344A5B">
            <w:rPr>
              <w:rStyle w:val="Hyperlink"/>
              <w:noProof/>
            </w:rPr>
            <w:t>3.</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Entering an Invoice</w:t>
          </w:r>
          <w:r w:rsidR="00D37A75">
            <w:rPr>
              <w:noProof/>
              <w:webHidden/>
            </w:rPr>
            <w:tab/>
          </w:r>
          <w:r w:rsidR="00D37A75">
            <w:rPr>
              <w:noProof/>
              <w:webHidden/>
            </w:rPr>
            <w:fldChar w:fldCharType="begin"/>
          </w:r>
          <w:r w:rsidR="00D37A75">
            <w:rPr>
              <w:noProof/>
              <w:webHidden/>
            </w:rPr>
            <w:instrText xml:space="preserve"> PAGEREF _Toc480286501 \h </w:instrText>
          </w:r>
          <w:r w:rsidR="00D37A75">
            <w:rPr>
              <w:noProof/>
              <w:webHidden/>
            </w:rPr>
          </w:r>
          <w:r w:rsidR="00D37A75">
            <w:rPr>
              <w:noProof/>
              <w:webHidden/>
            </w:rPr>
            <w:fldChar w:fldCharType="separate"/>
          </w:r>
          <w:ins w:id="8" w:author="USER" w:date="2017-06-05T13:32:00Z">
            <w:r w:rsidR="00934F55">
              <w:rPr>
                <w:noProof/>
                <w:webHidden/>
              </w:rPr>
              <w:t>13</w:t>
            </w:r>
          </w:ins>
          <w:del w:id="9" w:author="USER" w:date="2017-06-05T13:32:00Z">
            <w:r w:rsidR="00D37A75" w:rsidDel="00934F55">
              <w:rPr>
                <w:noProof/>
                <w:webHidden/>
              </w:rPr>
              <w:delText>12</w:delText>
            </w:r>
          </w:del>
          <w:r w:rsidR="00D37A75">
            <w:rPr>
              <w:noProof/>
              <w:webHidden/>
            </w:rPr>
            <w:fldChar w:fldCharType="end"/>
          </w:r>
          <w:r>
            <w:rPr>
              <w:noProof/>
            </w:rPr>
            <w:fldChar w:fldCharType="end"/>
          </w:r>
        </w:p>
        <w:p w14:paraId="2856B8C2"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"_Toc480286502" </w:instrText>
          </w:r>
          <w:ins w:id="10" w:author="USER" w:date="2017-06-05T13:32:00Z">
            <w:r w:rsidR="00934F55">
              <w:rPr>
                <w:noProof/>
              </w:rPr>
            </w:r>
          </w:ins>
          <w:r>
            <w:rPr>
              <w:noProof/>
            </w:rPr>
            <w:fldChar w:fldCharType="separate"/>
          </w:r>
          <w:r w:rsidR="00D37A75" w:rsidRPr="00344A5B">
            <w:rPr>
              <w:rStyle w:val="Hyperlink"/>
              <w:rFonts w:ascii="Arial" w:eastAsiaTheme="minorHAnsi" w:hAnsi="Arial" w:cs="Arial"/>
              <w:noProof/>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Open Accounts Payable &gt; A/P Transactions 1. &gt; Invoice Entry.</w:t>
          </w:r>
          <w:r w:rsidR="00D37A75" w:rsidRPr="00344A5B">
            <w:rPr>
              <w:rStyle w:val="Hyperlink"/>
              <w:noProof/>
            </w:rPr>
            <w:t>Entering an Invoice</w:t>
          </w:r>
          <w:r w:rsidR="00D37A75">
            <w:rPr>
              <w:noProof/>
              <w:webHidden/>
            </w:rPr>
            <w:tab/>
          </w:r>
          <w:r w:rsidR="00D37A75">
            <w:rPr>
              <w:noProof/>
              <w:webHidden/>
            </w:rPr>
            <w:fldChar w:fldCharType="begin"/>
          </w:r>
          <w:r w:rsidR="00D37A75">
            <w:rPr>
              <w:noProof/>
              <w:webHidden/>
            </w:rPr>
            <w:instrText xml:space="preserve"> PAGEREF _Toc480286502 \h </w:instrText>
          </w:r>
          <w:r w:rsidR="00D37A75">
            <w:rPr>
              <w:noProof/>
              <w:webHidden/>
            </w:rPr>
          </w:r>
          <w:r w:rsidR="00D37A75">
            <w:rPr>
              <w:noProof/>
              <w:webHidden/>
            </w:rPr>
            <w:fldChar w:fldCharType="separate"/>
          </w:r>
          <w:r w:rsidR="00934F55">
            <w:rPr>
              <w:noProof/>
              <w:webHidden/>
            </w:rPr>
            <w:t>13</w:t>
          </w:r>
          <w:r w:rsidR="00D37A75">
            <w:rPr>
              <w:noProof/>
              <w:webHidden/>
            </w:rPr>
            <w:fldChar w:fldCharType="end"/>
          </w:r>
          <w:r>
            <w:rPr>
              <w:noProof/>
            </w:rPr>
            <w:fldChar w:fldCharType="end"/>
          </w:r>
        </w:p>
        <w:p w14:paraId="21FAA347"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"_Toc480286503" </w:instrText>
          </w:r>
          <w:ins w:id="11" w:author="USER" w:date="2017-06-05T13:32:00Z">
            <w:r w:rsidR="00934F55">
              <w:rPr>
                <w:noProof/>
              </w:rPr>
            </w:r>
          </w:ins>
          <w:r>
            <w:rPr>
              <w:noProof/>
            </w:rPr>
            <w:fldChar w:fldCharType="separate"/>
          </w:r>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Entering and Applying a Payment</w:t>
          </w:r>
          <w:r w:rsidR="00D37A75">
            <w:rPr>
              <w:noProof/>
              <w:webHidden/>
            </w:rPr>
            <w:tab/>
          </w:r>
          <w:r w:rsidR="00D37A75">
            <w:rPr>
              <w:noProof/>
              <w:webHidden/>
            </w:rPr>
            <w:fldChar w:fldCharType="begin"/>
          </w:r>
          <w:r w:rsidR="00D37A75">
            <w:rPr>
              <w:noProof/>
              <w:webHidden/>
            </w:rPr>
            <w:instrText xml:space="preserve"> PAGEREF _Toc480286503 \h </w:instrText>
          </w:r>
          <w:r w:rsidR="00D37A75">
            <w:rPr>
              <w:noProof/>
              <w:webHidden/>
            </w:rPr>
          </w:r>
          <w:r w:rsidR="00D37A75">
            <w:rPr>
              <w:noProof/>
              <w:webHidden/>
            </w:rPr>
            <w:fldChar w:fldCharType="separate"/>
          </w:r>
          <w:ins w:id="12" w:author="USER" w:date="2017-06-05T13:32:00Z">
            <w:r w:rsidR="00934F55">
              <w:rPr>
                <w:noProof/>
                <w:webHidden/>
              </w:rPr>
              <w:t>17</w:t>
            </w:r>
          </w:ins>
          <w:del w:id="13" w:author="USER" w:date="2017-06-05T13:32:00Z">
            <w:r w:rsidR="00D37A75" w:rsidDel="00934F55">
              <w:rPr>
                <w:noProof/>
                <w:webHidden/>
              </w:rPr>
              <w:delText>16</w:delText>
            </w:r>
          </w:del>
          <w:r w:rsidR="00D37A75">
            <w:rPr>
              <w:noProof/>
              <w:webHidden/>
            </w:rPr>
            <w:fldChar w:fldCharType="end"/>
          </w:r>
          <w:r>
            <w:rPr>
              <w:noProof/>
            </w:rPr>
            <w:fldChar w:fldCharType="end"/>
          </w:r>
        </w:p>
        <w:p w14:paraId="27569085"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"_Toc480286504" </w:instrText>
          </w:r>
          <w:ins w:id="14" w:author="USER" w:date="2017-06-05T13:32:00Z">
            <w:r w:rsidR="00934F55">
              <w:rPr>
                <w:noProof/>
              </w:rPr>
            </w:r>
          </w:ins>
          <w:r>
            <w:rPr>
              <w:noProof/>
            </w:rPr>
            <w:fldChar w:fldCharType="separate"/>
          </w:r>
          <w:r w:rsidR="00D37A75" w:rsidRPr="00344A5B">
            <w:rPr>
              <w:rStyle w:val="Hyperlink"/>
              <w:noProof/>
            </w:rPr>
            <w:t>5.</w:t>
          </w:r>
          <w:r w:rsidR="00D37A75">
            <w:rPr>
              <w:rFonts w:asciiTheme="minorHAnsi" w:eastAsiaTheme="minorEastAsia" w:hAnsiTheme="minorHAnsi" w:cstheme="minorBidi"/>
              <w:noProof/>
              <w:sz w:val="22"/>
              <w:szCs w:val="22"/>
              <w:lang w:val="en-US"/>
            </w:rPr>
            <w:tab/>
          </w:r>
          <w:r w:rsidR="00D37A75" w:rsidRPr="00344A5B">
            <w:rPr>
              <w:rStyle w:val="Hyperlink"/>
              <w:noProof/>
            </w:rPr>
            <w:t>Adjusting a Posted Transaction</w:t>
          </w:r>
          <w:r w:rsidR="00D37A75">
            <w:rPr>
              <w:noProof/>
              <w:webHidden/>
            </w:rPr>
            <w:tab/>
          </w:r>
          <w:r w:rsidR="00D37A75">
            <w:rPr>
              <w:noProof/>
              <w:webHidden/>
            </w:rPr>
            <w:fldChar w:fldCharType="begin"/>
          </w:r>
          <w:r w:rsidR="00D37A75">
            <w:rPr>
              <w:noProof/>
              <w:webHidden/>
            </w:rPr>
            <w:instrText xml:space="preserve"> PAGEREF _Toc480286504 \h </w:instrText>
          </w:r>
          <w:r w:rsidR="00D37A75">
            <w:rPr>
              <w:noProof/>
              <w:webHidden/>
            </w:rPr>
          </w:r>
          <w:r w:rsidR="00D37A75">
            <w:rPr>
              <w:noProof/>
              <w:webHidden/>
            </w:rPr>
            <w:fldChar w:fldCharType="separate"/>
          </w:r>
          <w:ins w:id="15" w:author="USER" w:date="2017-06-05T13:32:00Z">
            <w:r w:rsidR="00934F55">
              <w:rPr>
                <w:noProof/>
                <w:webHidden/>
              </w:rPr>
              <w:t>20</w:t>
            </w:r>
          </w:ins>
          <w:del w:id="16" w:author="USER" w:date="2017-06-05T13:32:00Z">
            <w:r w:rsidR="00D37A75" w:rsidDel="00934F55">
              <w:rPr>
                <w:noProof/>
                <w:webHidden/>
              </w:rPr>
              <w:delText>19</w:delText>
            </w:r>
          </w:del>
          <w:r w:rsidR="00D37A75">
            <w:rPr>
              <w:noProof/>
              <w:webHidden/>
            </w:rPr>
            <w:fldChar w:fldCharType="end"/>
          </w:r>
          <w:r>
            <w:rPr>
              <w:noProof/>
            </w:rPr>
            <w:fldChar w:fldCharType="end"/>
          </w:r>
        </w:p>
        <w:p w14:paraId="3EF2FADC" w14:textId="77777777" w:rsidR="00D37A75" w:rsidRDefault="00713C6B">
          <w:pPr>
            <w:pStyle w:val="TOC2"/>
            <w:tabs>
              <w:tab w:val="left" w:pos="8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"_Toc480286505" </w:instrText>
          </w:r>
          <w:ins w:id="17" w:author="USER" w:date="2017-06-05T13:32:00Z">
            <w:r w:rsidR="00934F55">
              <w:rPr>
                <w:noProof/>
              </w:rPr>
            </w:r>
          </w:ins>
          <w:r>
            <w:rPr>
              <w:noProof/>
            </w:rPr>
            <w:fldChar w:fldCharType="separate"/>
          </w:r>
          <w:r w:rsidR="00D37A75" w:rsidRPr="00344A5B">
            <w:rPr>
              <w:rStyle w:val="Hyperlink"/>
              <w:rFonts w:eastAsiaTheme="minorHAnsi"/>
              <w:noProof/>
              <w:lang w:val="en-US"/>
            </w:rPr>
            <w:t>II)</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ACCOUNTS RECEIVABLE</w:t>
          </w:r>
          <w:r w:rsidR="00D37A75">
            <w:rPr>
              <w:noProof/>
              <w:webHidden/>
            </w:rPr>
            <w:tab/>
          </w:r>
          <w:r w:rsidR="00D37A75">
            <w:rPr>
              <w:noProof/>
              <w:webHidden/>
            </w:rPr>
            <w:fldChar w:fldCharType="begin"/>
          </w:r>
          <w:r w:rsidR="00D37A75">
            <w:rPr>
              <w:noProof/>
              <w:webHidden/>
            </w:rPr>
            <w:instrText xml:space="preserve"> PAGEREF _Toc480286505 \h </w:instrText>
          </w:r>
          <w:r w:rsidR="00D37A75">
            <w:rPr>
              <w:noProof/>
              <w:webHidden/>
            </w:rPr>
          </w:r>
          <w:r w:rsidR="00D37A75">
            <w:rPr>
              <w:noProof/>
              <w:webHidden/>
            </w:rPr>
            <w:fldChar w:fldCharType="separate"/>
          </w:r>
          <w:r w:rsidR="00934F55">
            <w:rPr>
              <w:noProof/>
              <w:webHidden/>
            </w:rPr>
            <w:t>22</w:t>
          </w:r>
          <w:r w:rsidR="00D37A75">
            <w:rPr>
              <w:noProof/>
              <w:webHidden/>
            </w:rPr>
            <w:fldChar w:fldCharType="end"/>
          </w:r>
          <w:r>
            <w:rPr>
              <w:noProof/>
            </w:rPr>
            <w:fldChar w:fldCharType="end"/>
          </w:r>
        </w:p>
        <w:p w14:paraId="0A8E9AC6"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"_Toc480286506" </w:instrText>
          </w:r>
          <w:ins w:id="18" w:author="USER" w:date="2017-06-05T13:32:00Z">
            <w:r w:rsidR="00934F55">
              <w:rPr>
                <w:noProof/>
              </w:rPr>
            </w:r>
          </w:ins>
          <w:r>
            <w:rPr>
              <w:noProof/>
            </w:rPr>
            <w:fldChar w:fldCharType="separate"/>
          </w:r>
          <w:r w:rsidR="00D37A75" w:rsidRPr="00344A5B">
            <w:rPr>
              <w:rStyle w:val="Hyperlink"/>
              <w:noProof/>
            </w:rPr>
            <w:t>1.</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and Deleting Customer Groups</w:t>
          </w:r>
          <w:r w:rsidR="00D37A75">
            <w:rPr>
              <w:noProof/>
              <w:webHidden/>
            </w:rPr>
            <w:tab/>
          </w:r>
          <w:r w:rsidR="00D37A75">
            <w:rPr>
              <w:noProof/>
              <w:webHidden/>
            </w:rPr>
            <w:fldChar w:fldCharType="begin"/>
          </w:r>
          <w:r w:rsidR="00D37A75">
            <w:rPr>
              <w:noProof/>
              <w:webHidden/>
            </w:rPr>
            <w:instrText xml:space="preserve"> PAGEREF _Toc480286506 \h </w:instrText>
          </w:r>
          <w:r w:rsidR="00D37A75">
            <w:rPr>
              <w:noProof/>
              <w:webHidden/>
            </w:rPr>
          </w:r>
          <w:r w:rsidR="00D37A75">
            <w:rPr>
              <w:noProof/>
              <w:webHidden/>
            </w:rPr>
            <w:fldChar w:fldCharType="separate"/>
          </w:r>
          <w:r w:rsidR="00934F55">
            <w:rPr>
              <w:noProof/>
              <w:webHidden/>
            </w:rPr>
            <w:t>22</w:t>
          </w:r>
          <w:r w:rsidR="00D37A75">
            <w:rPr>
              <w:noProof/>
              <w:webHidden/>
            </w:rPr>
            <w:fldChar w:fldCharType="end"/>
          </w:r>
          <w:r>
            <w:rPr>
              <w:noProof/>
            </w:rPr>
            <w:fldChar w:fldCharType="end"/>
          </w:r>
        </w:p>
        <w:p w14:paraId="1BD45109"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"_Toc480286507" </w:instrText>
          </w:r>
          <w:ins w:id="19" w:author="USER" w:date="2017-06-05T13:32:00Z">
            <w:r w:rsidR="00934F55">
              <w:rPr>
                <w:noProof/>
              </w:rPr>
            </w:r>
          </w:ins>
          <w:r>
            <w:rPr>
              <w:noProof/>
            </w:rPr>
            <w:fldChar w:fldCharType="separate"/>
          </w:r>
          <w:r w:rsidR="00D37A75" w:rsidRPr="00344A5B">
            <w:rPr>
              <w:rStyle w:val="Hyperlink"/>
              <w:noProof/>
            </w:rPr>
            <w:t>2.</w:t>
          </w:r>
          <w:r w:rsidR="00D37A75">
            <w:rPr>
              <w:rFonts w:asciiTheme="minorHAnsi" w:eastAsiaTheme="minorEastAsia" w:hAnsiTheme="minorHAnsi" w:cstheme="minorBidi"/>
              <w:noProof/>
              <w:sz w:val="22"/>
              <w:szCs w:val="22"/>
              <w:lang w:val="en-US"/>
            </w:rPr>
            <w:tab/>
          </w:r>
          <w:r w:rsidR="00D37A75" w:rsidRPr="00344A5B">
            <w:rPr>
              <w:rStyle w:val="Hyperlink"/>
              <w:noProof/>
            </w:rPr>
            <w:t>Adding and Modifying Customer Records</w:t>
          </w:r>
          <w:r w:rsidR="00D37A75">
            <w:rPr>
              <w:noProof/>
              <w:webHidden/>
            </w:rPr>
            <w:tab/>
          </w:r>
          <w:r w:rsidR="00D37A75">
            <w:rPr>
              <w:noProof/>
              <w:webHidden/>
            </w:rPr>
            <w:fldChar w:fldCharType="begin"/>
          </w:r>
          <w:r w:rsidR="00D37A75">
            <w:rPr>
              <w:noProof/>
              <w:webHidden/>
            </w:rPr>
            <w:instrText xml:space="preserve"> PAGEREF _Toc480286507 \h </w:instrText>
          </w:r>
          <w:r w:rsidR="00D37A75">
            <w:rPr>
              <w:noProof/>
              <w:webHidden/>
            </w:rPr>
          </w:r>
          <w:r w:rsidR="00D37A75">
            <w:rPr>
              <w:noProof/>
              <w:webHidden/>
            </w:rPr>
            <w:fldChar w:fldCharType="separate"/>
          </w:r>
          <w:r w:rsidR="00934F55">
            <w:rPr>
              <w:noProof/>
              <w:webHidden/>
            </w:rPr>
            <w:t>24</w:t>
          </w:r>
          <w:r w:rsidR="00D37A75">
            <w:rPr>
              <w:noProof/>
              <w:webHidden/>
            </w:rPr>
            <w:fldChar w:fldCharType="end"/>
          </w:r>
          <w:r>
            <w:rPr>
              <w:noProof/>
            </w:rPr>
            <w:fldChar w:fldCharType="end"/>
          </w:r>
        </w:p>
        <w:p w14:paraId="3B35751A"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"_Toc480286508" </w:instrText>
          </w:r>
          <w:ins w:id="20" w:author="USER" w:date="2017-06-05T13:32:00Z">
            <w:r w:rsidR="00934F55">
              <w:rPr>
                <w:noProof/>
              </w:rPr>
            </w:r>
          </w:ins>
          <w:r>
            <w:rPr>
              <w:noProof/>
            </w:rPr>
            <w:fldChar w:fldCharType="separate"/>
          </w:r>
          <w:r w:rsidR="00D37A75" w:rsidRPr="00344A5B">
            <w:rPr>
              <w:rStyle w:val="Hyperlink"/>
              <w:noProof/>
            </w:rPr>
            <w:t>3.</w:t>
          </w:r>
          <w:r w:rsidR="00D37A75">
            <w:rPr>
              <w:rFonts w:asciiTheme="minorHAnsi" w:eastAsiaTheme="minorEastAsia" w:hAnsiTheme="minorHAnsi" w:cstheme="minorBidi"/>
              <w:noProof/>
              <w:sz w:val="22"/>
              <w:szCs w:val="22"/>
              <w:lang w:val="en-US"/>
            </w:rPr>
            <w:tab/>
          </w:r>
          <w:r w:rsidR="00D37A75" w:rsidRPr="00344A5B">
            <w:rPr>
              <w:rStyle w:val="Hyperlink"/>
              <w:noProof/>
            </w:rPr>
            <w:t>Invoicing a Customer</w:t>
          </w:r>
          <w:r w:rsidR="00D37A75">
            <w:rPr>
              <w:noProof/>
              <w:webHidden/>
            </w:rPr>
            <w:tab/>
          </w:r>
          <w:r w:rsidR="00D37A75">
            <w:rPr>
              <w:noProof/>
              <w:webHidden/>
            </w:rPr>
            <w:fldChar w:fldCharType="begin"/>
          </w:r>
          <w:r w:rsidR="00D37A75">
            <w:rPr>
              <w:noProof/>
              <w:webHidden/>
            </w:rPr>
            <w:instrText xml:space="preserve"> PAGEREF _Toc480286508 \h </w:instrText>
          </w:r>
          <w:r w:rsidR="00D37A75">
            <w:rPr>
              <w:noProof/>
              <w:webHidden/>
            </w:rPr>
          </w:r>
          <w:r w:rsidR="00D37A75">
            <w:rPr>
              <w:noProof/>
              <w:webHidden/>
            </w:rPr>
            <w:fldChar w:fldCharType="separate"/>
          </w:r>
          <w:r w:rsidR="00934F55">
            <w:rPr>
              <w:noProof/>
              <w:webHidden/>
            </w:rPr>
            <w:t>26</w:t>
          </w:r>
          <w:r w:rsidR="00D37A75">
            <w:rPr>
              <w:noProof/>
              <w:webHidden/>
            </w:rPr>
            <w:fldChar w:fldCharType="end"/>
          </w:r>
          <w:r>
            <w:rPr>
              <w:noProof/>
            </w:rPr>
            <w:fldChar w:fldCharType="end"/>
          </w:r>
        </w:p>
        <w:p w14:paraId="0CDA2E15"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"_Toc480286509" </w:instrText>
          </w:r>
          <w:ins w:id="21" w:author="USER" w:date="2017-06-05T13:32:00Z">
            <w:r w:rsidR="00934F55">
              <w:rPr>
                <w:noProof/>
              </w:rPr>
            </w:r>
          </w:ins>
          <w:r>
            <w:rPr>
              <w:noProof/>
            </w:rPr>
            <w:fldChar w:fldCharType="separate"/>
          </w:r>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Processing a Cash Sale or Miscellaneous Receipt</w:t>
          </w:r>
          <w:r w:rsidR="00D37A75">
            <w:rPr>
              <w:noProof/>
              <w:webHidden/>
            </w:rPr>
            <w:tab/>
          </w:r>
          <w:r w:rsidR="00D37A75">
            <w:rPr>
              <w:noProof/>
              <w:webHidden/>
            </w:rPr>
            <w:fldChar w:fldCharType="begin"/>
          </w:r>
          <w:r w:rsidR="00D37A75">
            <w:rPr>
              <w:noProof/>
              <w:webHidden/>
            </w:rPr>
            <w:instrText xml:space="preserve"> PAGEREF _Toc480286509 \h </w:instrText>
          </w:r>
          <w:r w:rsidR="00D37A75">
            <w:rPr>
              <w:noProof/>
              <w:webHidden/>
            </w:rPr>
          </w:r>
          <w:r w:rsidR="00D37A75">
            <w:rPr>
              <w:noProof/>
              <w:webHidden/>
            </w:rPr>
            <w:fldChar w:fldCharType="separate"/>
          </w:r>
          <w:ins w:id="22" w:author="USER" w:date="2017-06-05T13:32:00Z">
            <w:r w:rsidR="00934F55">
              <w:rPr>
                <w:noProof/>
                <w:webHidden/>
              </w:rPr>
              <w:t>29</w:t>
            </w:r>
          </w:ins>
          <w:del w:id="23" w:author="USER" w:date="2017-06-05T13:32:00Z">
            <w:r w:rsidR="00D37A75" w:rsidDel="00934F55">
              <w:rPr>
                <w:noProof/>
                <w:webHidden/>
              </w:rPr>
              <w:delText>30</w:delText>
            </w:r>
          </w:del>
          <w:r w:rsidR="00D37A75">
            <w:rPr>
              <w:noProof/>
              <w:webHidden/>
            </w:rPr>
            <w:fldChar w:fldCharType="end"/>
          </w:r>
          <w:r>
            <w:rPr>
              <w:noProof/>
            </w:rPr>
            <w:fldChar w:fldCharType="end"/>
          </w:r>
        </w:p>
        <w:p w14:paraId="2926819F"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"_Toc480286510" </w:instrText>
          </w:r>
          <w:ins w:id="24" w:author="USER" w:date="2017-06-05T13:32:00Z">
            <w:r w:rsidR="00934F55">
              <w:rPr>
                <w:noProof/>
              </w:rPr>
            </w:r>
          </w:ins>
          <w:r>
            <w:rPr>
              <w:noProof/>
            </w:rPr>
            <w:fldChar w:fldCharType="separate"/>
          </w:r>
          <w:r w:rsidR="00D37A75" w:rsidRPr="00344A5B">
            <w:rPr>
              <w:rStyle w:val="Hyperlink"/>
              <w:rFonts w:eastAsiaTheme="minorHAnsi"/>
              <w:noProof/>
              <w:lang w:val="en-US"/>
            </w:rPr>
            <w:t>5.</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a Receipt to a Deposit Slip for Quick Deposit</w:t>
          </w:r>
          <w:r w:rsidR="00D37A75">
            <w:rPr>
              <w:noProof/>
              <w:webHidden/>
            </w:rPr>
            <w:tab/>
          </w:r>
          <w:r w:rsidR="00D37A75">
            <w:rPr>
              <w:noProof/>
              <w:webHidden/>
            </w:rPr>
            <w:fldChar w:fldCharType="begin"/>
          </w:r>
          <w:r w:rsidR="00D37A75">
            <w:rPr>
              <w:noProof/>
              <w:webHidden/>
            </w:rPr>
            <w:instrText xml:space="preserve"> PAGEREF _Toc480286510 \h </w:instrText>
          </w:r>
          <w:r w:rsidR="00D37A75">
            <w:rPr>
              <w:noProof/>
              <w:webHidden/>
            </w:rPr>
          </w:r>
          <w:r w:rsidR="00D37A75">
            <w:rPr>
              <w:noProof/>
              <w:webHidden/>
            </w:rPr>
            <w:fldChar w:fldCharType="separate"/>
          </w:r>
          <w:ins w:id="25" w:author="USER" w:date="2017-06-05T13:32:00Z">
            <w:r w:rsidR="00934F55">
              <w:rPr>
                <w:noProof/>
                <w:webHidden/>
              </w:rPr>
              <w:t>33</w:t>
            </w:r>
          </w:ins>
          <w:del w:id="26" w:author="USER" w:date="2017-06-05T13:32:00Z">
            <w:r w:rsidR="00D37A75" w:rsidDel="00934F55">
              <w:rPr>
                <w:noProof/>
                <w:webHidden/>
              </w:rPr>
              <w:delText>34</w:delText>
            </w:r>
          </w:del>
          <w:r w:rsidR="00D37A75">
            <w:rPr>
              <w:noProof/>
              <w:webHidden/>
            </w:rPr>
            <w:fldChar w:fldCharType="end"/>
          </w:r>
          <w:r>
            <w:rPr>
              <w:noProof/>
            </w:rPr>
            <w:fldChar w:fldCharType="end"/>
          </w:r>
        </w:p>
        <w:p w14:paraId="454767C2"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"_Toc480286511" </w:instrText>
          </w:r>
          <w:ins w:id="27" w:author="USER" w:date="2017-06-05T13:32:00Z">
            <w:r w:rsidR="00934F55">
              <w:rPr>
                <w:noProof/>
              </w:rPr>
            </w:r>
          </w:ins>
          <w:r>
            <w:rPr>
              <w:noProof/>
            </w:rPr>
            <w:fldChar w:fldCharType="separate"/>
          </w:r>
          <w:r w:rsidR="00D37A75" w:rsidRPr="00344A5B">
            <w:rPr>
              <w:rStyle w:val="Hyperlink"/>
              <w:noProof/>
            </w:rPr>
            <w:t>6.</w:t>
          </w:r>
          <w:r w:rsidR="00D37A75">
            <w:rPr>
              <w:rFonts w:asciiTheme="minorHAnsi" w:eastAsiaTheme="minorEastAsia" w:hAnsiTheme="minorHAnsi" w:cstheme="minorBidi"/>
              <w:noProof/>
              <w:sz w:val="22"/>
              <w:szCs w:val="22"/>
              <w:lang w:val="en-US"/>
            </w:rPr>
            <w:tab/>
          </w:r>
          <w:r w:rsidR="00D37A75" w:rsidRPr="00344A5B">
            <w:rPr>
              <w:rStyle w:val="Hyperlink"/>
              <w:noProof/>
            </w:rPr>
            <w:t>Adding, Editing, or Deleting an Adjustment Batch</w:t>
          </w:r>
          <w:r w:rsidR="00D37A75">
            <w:rPr>
              <w:noProof/>
              <w:webHidden/>
            </w:rPr>
            <w:tab/>
          </w:r>
          <w:r w:rsidR="00D37A75">
            <w:rPr>
              <w:noProof/>
              <w:webHidden/>
            </w:rPr>
            <w:fldChar w:fldCharType="begin"/>
          </w:r>
          <w:r w:rsidR="00D37A75">
            <w:rPr>
              <w:noProof/>
              <w:webHidden/>
            </w:rPr>
            <w:instrText xml:space="preserve"> PAGEREF _Toc480286511 \h </w:instrText>
          </w:r>
          <w:r w:rsidR="00D37A75">
            <w:rPr>
              <w:noProof/>
              <w:webHidden/>
            </w:rPr>
          </w:r>
          <w:r w:rsidR="00D37A75">
            <w:rPr>
              <w:noProof/>
              <w:webHidden/>
            </w:rPr>
            <w:fldChar w:fldCharType="separate"/>
          </w:r>
          <w:ins w:id="28" w:author="USER" w:date="2017-06-05T13:32:00Z">
            <w:r w:rsidR="00934F55">
              <w:rPr>
                <w:noProof/>
                <w:webHidden/>
              </w:rPr>
              <w:t>36</w:t>
            </w:r>
          </w:ins>
          <w:del w:id="29" w:author="USER" w:date="2017-06-05T13:32:00Z">
            <w:r w:rsidR="00D37A75" w:rsidDel="00934F55">
              <w:rPr>
                <w:noProof/>
                <w:webHidden/>
              </w:rPr>
              <w:delText>37</w:delText>
            </w:r>
          </w:del>
          <w:r w:rsidR="00D37A75">
            <w:rPr>
              <w:noProof/>
              <w:webHidden/>
            </w:rPr>
            <w:fldChar w:fldCharType="end"/>
          </w:r>
          <w:r>
            <w:rPr>
              <w:noProof/>
            </w:rPr>
            <w:fldChar w:fldCharType="end"/>
          </w:r>
        </w:p>
        <w:p w14:paraId="5F6463C1"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"_Toc480286512" </w:instrText>
          </w:r>
          <w:ins w:id="30" w:author="USER" w:date="2017-06-05T13:32:00Z">
            <w:r w:rsidR="00934F55">
              <w:rPr>
                <w:noProof/>
              </w:rPr>
            </w:r>
          </w:ins>
          <w:r>
            <w:rPr>
              <w:noProof/>
            </w:rPr>
            <w:fldChar w:fldCharType="separate"/>
          </w:r>
          <w:r w:rsidR="00D37A75" w:rsidRPr="00344A5B">
            <w:rPr>
              <w:rStyle w:val="Hyperlink"/>
              <w:rFonts w:eastAsiaTheme="minorHAnsi"/>
              <w:noProof/>
              <w:lang w:val="en-US"/>
            </w:rPr>
            <w:t>7.</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Printing the A/R Deposit Slips and Day –end Report</w:t>
          </w:r>
          <w:r w:rsidR="00D37A75">
            <w:rPr>
              <w:noProof/>
              <w:webHidden/>
            </w:rPr>
            <w:tab/>
          </w:r>
          <w:r w:rsidR="00D37A75">
            <w:rPr>
              <w:noProof/>
              <w:webHidden/>
            </w:rPr>
            <w:fldChar w:fldCharType="begin"/>
          </w:r>
          <w:r w:rsidR="00D37A75">
            <w:rPr>
              <w:noProof/>
              <w:webHidden/>
            </w:rPr>
            <w:instrText xml:space="preserve"> PAGEREF _Toc480286512 \h </w:instrText>
          </w:r>
          <w:r w:rsidR="00D37A75">
            <w:rPr>
              <w:noProof/>
              <w:webHidden/>
            </w:rPr>
          </w:r>
          <w:r w:rsidR="00D37A75">
            <w:rPr>
              <w:noProof/>
              <w:webHidden/>
            </w:rPr>
            <w:fldChar w:fldCharType="separate"/>
          </w:r>
          <w:ins w:id="31" w:author="USER" w:date="2017-06-05T13:32:00Z">
            <w:r w:rsidR="00934F55">
              <w:rPr>
                <w:noProof/>
                <w:webHidden/>
              </w:rPr>
              <w:t>38</w:t>
            </w:r>
          </w:ins>
          <w:del w:id="32" w:author="USER" w:date="2017-06-05T13:32:00Z">
            <w:r w:rsidR="00D37A75" w:rsidDel="00934F55">
              <w:rPr>
                <w:noProof/>
                <w:webHidden/>
              </w:rPr>
              <w:delText>39</w:delText>
            </w:r>
          </w:del>
          <w:r w:rsidR="00D37A75">
            <w:rPr>
              <w:noProof/>
              <w:webHidden/>
            </w:rPr>
            <w:fldChar w:fldCharType="end"/>
          </w:r>
          <w:r>
            <w:rPr>
              <w:noProof/>
            </w:rPr>
            <w:fldChar w:fldCharType="end"/>
          </w:r>
        </w:p>
        <w:p w14:paraId="2953BAA2" w14:textId="77777777" w:rsidR="00D37A75" w:rsidRDefault="00713C6B">
          <w:pPr>
            <w:pStyle w:val="TOC2"/>
            <w:tabs>
              <w:tab w:val="left" w:pos="8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"_Toc480286513" </w:instrText>
          </w:r>
          <w:ins w:id="33" w:author="USER" w:date="2017-06-05T13:32:00Z">
            <w:r w:rsidR="00934F55">
              <w:rPr>
                <w:noProof/>
              </w:rPr>
            </w:r>
          </w:ins>
          <w:r>
            <w:rPr>
              <w:noProof/>
            </w:rPr>
            <w:fldChar w:fldCharType="separate"/>
          </w:r>
          <w:r w:rsidR="00D37A75" w:rsidRPr="00344A5B">
            <w:rPr>
              <w:rStyle w:val="Hyperlink"/>
              <w:rFonts w:eastAsiaTheme="minorHAnsi"/>
              <w:noProof/>
              <w:lang w:val="en-US"/>
            </w:rPr>
            <w:t>III)</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BANK SERVICES</w:t>
          </w:r>
          <w:r w:rsidR="00D37A75">
            <w:rPr>
              <w:noProof/>
              <w:webHidden/>
            </w:rPr>
            <w:tab/>
          </w:r>
          <w:r w:rsidR="00D37A75">
            <w:rPr>
              <w:noProof/>
              <w:webHidden/>
            </w:rPr>
            <w:fldChar w:fldCharType="begin"/>
          </w:r>
          <w:r w:rsidR="00D37A75">
            <w:rPr>
              <w:noProof/>
              <w:webHidden/>
            </w:rPr>
            <w:instrText xml:space="preserve"> PAGEREF _Toc480286513 \h </w:instrText>
          </w:r>
          <w:r w:rsidR="00D37A75">
            <w:rPr>
              <w:noProof/>
              <w:webHidden/>
            </w:rPr>
          </w:r>
          <w:r w:rsidR="00D37A75">
            <w:rPr>
              <w:noProof/>
              <w:webHidden/>
            </w:rPr>
            <w:fldChar w:fldCharType="separate"/>
          </w:r>
          <w:ins w:id="34" w:author="USER" w:date="2017-06-05T13:32:00Z">
            <w:r w:rsidR="00934F55">
              <w:rPr>
                <w:noProof/>
                <w:webHidden/>
              </w:rPr>
              <w:t>40</w:t>
            </w:r>
          </w:ins>
          <w:del w:id="35" w:author="USER" w:date="2017-06-05T13:32:00Z">
            <w:r w:rsidR="00D37A75" w:rsidDel="00934F55">
              <w:rPr>
                <w:noProof/>
                <w:webHidden/>
              </w:rPr>
              <w:delText>41</w:delText>
            </w:r>
          </w:del>
          <w:r w:rsidR="00D37A75">
            <w:rPr>
              <w:noProof/>
              <w:webHidden/>
            </w:rPr>
            <w:fldChar w:fldCharType="end"/>
          </w:r>
          <w:r>
            <w:rPr>
              <w:noProof/>
            </w:rPr>
            <w:fldChar w:fldCharType="end"/>
          </w:r>
        </w:p>
        <w:p w14:paraId="0C2B9253"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"_Toc480286514" </w:instrText>
          </w:r>
          <w:ins w:id="36" w:author="USER" w:date="2017-06-05T13:32:00Z">
            <w:r w:rsidR="00934F55">
              <w:rPr>
                <w:noProof/>
              </w:rPr>
            </w:r>
          </w:ins>
          <w:r>
            <w:rPr>
              <w:noProof/>
            </w:rPr>
            <w:fldChar w:fldCharType="separate"/>
          </w:r>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Bank Entries</w:t>
          </w:r>
          <w:r w:rsidR="00D37A75">
            <w:rPr>
              <w:noProof/>
              <w:webHidden/>
            </w:rPr>
            <w:tab/>
          </w:r>
          <w:r w:rsidR="00D37A75">
            <w:rPr>
              <w:noProof/>
              <w:webHidden/>
            </w:rPr>
            <w:fldChar w:fldCharType="begin"/>
          </w:r>
          <w:r w:rsidR="00D37A75">
            <w:rPr>
              <w:noProof/>
              <w:webHidden/>
            </w:rPr>
            <w:instrText xml:space="preserve"> PAGEREF _Toc480286514 \h </w:instrText>
          </w:r>
          <w:r w:rsidR="00D37A75">
            <w:rPr>
              <w:noProof/>
              <w:webHidden/>
            </w:rPr>
          </w:r>
          <w:r w:rsidR="00D37A75">
            <w:rPr>
              <w:noProof/>
              <w:webHidden/>
            </w:rPr>
            <w:fldChar w:fldCharType="separate"/>
          </w:r>
          <w:ins w:id="37" w:author="USER" w:date="2017-06-05T13:32:00Z">
            <w:r w:rsidR="00934F55">
              <w:rPr>
                <w:noProof/>
                <w:webHidden/>
              </w:rPr>
              <w:t>40</w:t>
            </w:r>
          </w:ins>
          <w:del w:id="38" w:author="USER" w:date="2017-06-05T13:32:00Z">
            <w:r w:rsidR="00D37A75" w:rsidDel="00934F55">
              <w:rPr>
                <w:noProof/>
                <w:webHidden/>
              </w:rPr>
              <w:delText>41</w:delText>
            </w:r>
          </w:del>
          <w:r w:rsidR="00D37A75">
            <w:rPr>
              <w:noProof/>
              <w:webHidden/>
            </w:rPr>
            <w:fldChar w:fldCharType="end"/>
          </w:r>
          <w:r>
            <w:rPr>
              <w:noProof/>
            </w:rPr>
            <w:fldChar w:fldCharType="end"/>
          </w:r>
        </w:p>
        <w:p w14:paraId="7E9939D7"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"_Toc480286515" </w:instrText>
          </w:r>
          <w:ins w:id="39" w:author="USER" w:date="2017-06-05T13:32:00Z">
            <w:r w:rsidR="00934F55">
              <w:rPr>
                <w:noProof/>
              </w:rPr>
            </w:r>
          </w:ins>
          <w:r>
            <w:rPr>
              <w:noProof/>
            </w:rPr>
            <w:fldChar w:fldCharType="separate"/>
          </w:r>
          <w:r w:rsidR="00D37A75" w:rsidRPr="00344A5B">
            <w:rPr>
              <w:rStyle w:val="Hyperlink"/>
              <w:rFonts w:eastAsiaTheme="minorHAnsi"/>
              <w:noProof/>
              <w:lang w:val="en-US"/>
            </w:rPr>
            <w:t>2.</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Reconciling a Bank Account</w:t>
          </w:r>
          <w:r w:rsidR="00D37A75">
            <w:rPr>
              <w:noProof/>
              <w:webHidden/>
            </w:rPr>
            <w:tab/>
          </w:r>
          <w:r w:rsidR="00D37A75">
            <w:rPr>
              <w:noProof/>
              <w:webHidden/>
            </w:rPr>
            <w:fldChar w:fldCharType="begin"/>
          </w:r>
          <w:r w:rsidR="00D37A75">
            <w:rPr>
              <w:noProof/>
              <w:webHidden/>
            </w:rPr>
            <w:instrText xml:space="preserve"> PAGEREF _Toc480286515 \h </w:instrText>
          </w:r>
          <w:r w:rsidR="00D37A75">
            <w:rPr>
              <w:noProof/>
              <w:webHidden/>
            </w:rPr>
          </w:r>
          <w:r w:rsidR="00D37A75">
            <w:rPr>
              <w:noProof/>
              <w:webHidden/>
            </w:rPr>
            <w:fldChar w:fldCharType="separate"/>
          </w:r>
          <w:ins w:id="40" w:author="USER" w:date="2017-06-05T13:32:00Z">
            <w:r w:rsidR="00934F55">
              <w:rPr>
                <w:noProof/>
                <w:webHidden/>
              </w:rPr>
              <w:t>42</w:t>
            </w:r>
          </w:ins>
          <w:del w:id="41" w:author="USER" w:date="2017-06-05T13:32:00Z">
            <w:r w:rsidR="00D37A75" w:rsidDel="00934F55">
              <w:rPr>
                <w:noProof/>
                <w:webHidden/>
              </w:rPr>
              <w:delText>43</w:delText>
            </w:r>
          </w:del>
          <w:r w:rsidR="00D37A75">
            <w:rPr>
              <w:noProof/>
              <w:webHidden/>
            </w:rPr>
            <w:fldChar w:fldCharType="end"/>
          </w:r>
          <w:r>
            <w:rPr>
              <w:noProof/>
            </w:rPr>
            <w:fldChar w:fldCharType="end"/>
          </w:r>
        </w:p>
        <w:p w14:paraId="574CD614"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"_Toc480286516" </w:instrText>
          </w:r>
          <w:ins w:id="42" w:author="USER" w:date="2017-06-05T13:32:00Z">
            <w:r w:rsidR="00934F55">
              <w:rPr>
                <w:noProof/>
              </w:rPr>
            </w:r>
          </w:ins>
          <w:r>
            <w:rPr>
              <w:noProof/>
            </w:rPr>
            <w:fldChar w:fldCharType="separate"/>
          </w:r>
          <w:r w:rsidR="00D37A75" w:rsidRPr="00344A5B">
            <w:rPr>
              <w:rStyle w:val="Hyperlink"/>
              <w:rFonts w:eastAsiaTheme="minorHAnsi"/>
              <w:noProof/>
              <w:lang w:val="en-US"/>
            </w:rPr>
            <w:t>3.</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Posting Bank Reconciliations</w:t>
          </w:r>
          <w:r w:rsidR="00D37A75">
            <w:rPr>
              <w:noProof/>
              <w:webHidden/>
            </w:rPr>
            <w:tab/>
          </w:r>
          <w:r w:rsidR="00D37A75">
            <w:rPr>
              <w:noProof/>
              <w:webHidden/>
            </w:rPr>
            <w:fldChar w:fldCharType="begin"/>
          </w:r>
          <w:r w:rsidR="00D37A75">
            <w:rPr>
              <w:noProof/>
              <w:webHidden/>
            </w:rPr>
            <w:instrText xml:space="preserve"> PAGEREF _Toc480286516 \h </w:instrText>
          </w:r>
          <w:r w:rsidR="00D37A75">
            <w:rPr>
              <w:noProof/>
              <w:webHidden/>
            </w:rPr>
          </w:r>
          <w:r w:rsidR="00D37A75">
            <w:rPr>
              <w:noProof/>
              <w:webHidden/>
            </w:rPr>
            <w:fldChar w:fldCharType="separate"/>
          </w:r>
          <w:ins w:id="43" w:author="USER" w:date="2017-06-05T13:32:00Z">
            <w:r w:rsidR="00934F55">
              <w:rPr>
                <w:noProof/>
                <w:webHidden/>
              </w:rPr>
              <w:t>46</w:t>
            </w:r>
          </w:ins>
          <w:del w:id="44" w:author="USER" w:date="2017-06-05T13:32:00Z">
            <w:r w:rsidR="00D37A75" w:rsidDel="00934F55">
              <w:rPr>
                <w:noProof/>
                <w:webHidden/>
              </w:rPr>
              <w:delText>47</w:delText>
            </w:r>
          </w:del>
          <w:r w:rsidR="00D37A75">
            <w:rPr>
              <w:noProof/>
              <w:webHidden/>
            </w:rPr>
            <w:fldChar w:fldCharType="end"/>
          </w:r>
          <w:r>
            <w:rPr>
              <w:noProof/>
            </w:rPr>
            <w:fldChar w:fldCharType="end"/>
          </w:r>
        </w:p>
        <w:p w14:paraId="39BDA98A"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"_Toc480286517" </w:instrText>
          </w:r>
          <w:ins w:id="45" w:author="USER" w:date="2017-06-05T13:32:00Z">
            <w:r w:rsidR="00934F55">
              <w:rPr>
                <w:noProof/>
              </w:rPr>
            </w:r>
          </w:ins>
          <w:r>
            <w:rPr>
              <w:noProof/>
            </w:rPr>
            <w:fldChar w:fldCharType="separate"/>
          </w:r>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Printing the Bank Reconciliation Status Report</w:t>
          </w:r>
          <w:r w:rsidR="00D37A75">
            <w:rPr>
              <w:noProof/>
              <w:webHidden/>
            </w:rPr>
            <w:tab/>
          </w:r>
          <w:r w:rsidR="00D37A75">
            <w:rPr>
              <w:noProof/>
              <w:webHidden/>
            </w:rPr>
            <w:fldChar w:fldCharType="begin"/>
          </w:r>
          <w:r w:rsidR="00D37A75">
            <w:rPr>
              <w:noProof/>
              <w:webHidden/>
            </w:rPr>
            <w:instrText xml:space="preserve"> PAGEREF _Toc480286517 \h </w:instrText>
          </w:r>
          <w:r w:rsidR="00D37A75">
            <w:rPr>
              <w:noProof/>
              <w:webHidden/>
            </w:rPr>
          </w:r>
          <w:r w:rsidR="00D37A75">
            <w:rPr>
              <w:noProof/>
              <w:webHidden/>
            </w:rPr>
            <w:fldChar w:fldCharType="separate"/>
          </w:r>
          <w:ins w:id="46" w:author="USER" w:date="2017-06-05T13:32:00Z">
            <w:r w:rsidR="00934F55">
              <w:rPr>
                <w:noProof/>
                <w:webHidden/>
              </w:rPr>
              <w:t>47</w:t>
            </w:r>
          </w:ins>
          <w:del w:id="47" w:author="USER" w:date="2017-06-05T13:32:00Z">
            <w:r w:rsidR="00D37A75" w:rsidDel="00934F55">
              <w:rPr>
                <w:noProof/>
                <w:webHidden/>
              </w:rPr>
              <w:delText>48</w:delText>
            </w:r>
          </w:del>
          <w:r w:rsidR="00D37A75">
            <w:rPr>
              <w:noProof/>
              <w:webHidden/>
            </w:rPr>
            <w:fldChar w:fldCharType="end"/>
          </w:r>
          <w:r>
            <w:rPr>
              <w:noProof/>
            </w:rPr>
            <w:fldChar w:fldCharType="end"/>
          </w:r>
        </w:p>
        <w:p w14:paraId="3C1DD8AB" w14:textId="77777777" w:rsidR="00D37A75" w:rsidRDefault="00713C6B">
          <w:pPr>
            <w:pStyle w:val="TOC2"/>
            <w:tabs>
              <w:tab w:val="left" w:pos="88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"_Toc480286518" </w:instrText>
          </w:r>
          <w:ins w:id="48" w:author="USER" w:date="2017-06-05T13:32:00Z">
            <w:r w:rsidR="00934F55">
              <w:rPr>
                <w:noProof/>
              </w:rPr>
            </w:r>
          </w:ins>
          <w:r>
            <w:rPr>
              <w:noProof/>
            </w:rPr>
            <w:fldChar w:fldCharType="separate"/>
          </w:r>
          <w:r w:rsidR="00D37A75" w:rsidRPr="00344A5B">
            <w:rPr>
              <w:rStyle w:val="Hyperlink"/>
              <w:rFonts w:eastAsiaTheme="minorHAnsi"/>
              <w:noProof/>
              <w:lang w:val="en-US"/>
            </w:rPr>
            <w:t>IV)</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GENERAL LEDGER</w:t>
          </w:r>
          <w:r w:rsidR="00D37A75">
            <w:rPr>
              <w:noProof/>
              <w:webHidden/>
            </w:rPr>
            <w:tab/>
          </w:r>
          <w:r w:rsidR="00D37A75">
            <w:rPr>
              <w:noProof/>
              <w:webHidden/>
            </w:rPr>
            <w:fldChar w:fldCharType="begin"/>
          </w:r>
          <w:r w:rsidR="00D37A75">
            <w:rPr>
              <w:noProof/>
              <w:webHidden/>
            </w:rPr>
            <w:instrText xml:space="preserve"> PAGEREF _Toc480286518 \h </w:instrText>
          </w:r>
          <w:r w:rsidR="00D37A75">
            <w:rPr>
              <w:noProof/>
              <w:webHidden/>
            </w:rPr>
          </w:r>
          <w:r w:rsidR="00D37A75">
            <w:rPr>
              <w:noProof/>
              <w:webHidden/>
            </w:rPr>
            <w:fldChar w:fldCharType="separate"/>
          </w:r>
          <w:ins w:id="49" w:author="USER" w:date="2017-06-05T13:32:00Z">
            <w:r w:rsidR="00934F55">
              <w:rPr>
                <w:noProof/>
                <w:webHidden/>
              </w:rPr>
              <w:t>48</w:t>
            </w:r>
          </w:ins>
          <w:del w:id="50" w:author="USER" w:date="2017-06-05T13:32:00Z">
            <w:r w:rsidR="00D37A75" w:rsidDel="00934F55">
              <w:rPr>
                <w:noProof/>
                <w:webHidden/>
              </w:rPr>
              <w:delText>49</w:delText>
            </w:r>
          </w:del>
          <w:r w:rsidR="00D37A75">
            <w:rPr>
              <w:noProof/>
              <w:webHidden/>
            </w:rPr>
            <w:fldChar w:fldCharType="end"/>
          </w:r>
          <w:r>
            <w:rPr>
              <w:noProof/>
            </w:rPr>
            <w:fldChar w:fldCharType="end"/>
          </w:r>
        </w:p>
        <w:p w14:paraId="600DE12D"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"_Toc480286519" </w:instrText>
          </w:r>
          <w:ins w:id="51" w:author="USER" w:date="2017-06-05T13:32:00Z">
            <w:r w:rsidR="00934F55">
              <w:rPr>
                <w:noProof/>
              </w:rPr>
            </w:r>
          </w:ins>
          <w:r>
            <w:rPr>
              <w:noProof/>
            </w:rPr>
            <w:fldChar w:fldCharType="separate"/>
          </w:r>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a Journal Entry</w:t>
          </w:r>
          <w:r w:rsidR="00D37A75">
            <w:rPr>
              <w:noProof/>
              <w:webHidden/>
            </w:rPr>
            <w:tab/>
          </w:r>
          <w:r w:rsidR="00D37A75">
            <w:rPr>
              <w:noProof/>
              <w:webHidden/>
            </w:rPr>
            <w:fldChar w:fldCharType="begin"/>
          </w:r>
          <w:r w:rsidR="00D37A75">
            <w:rPr>
              <w:noProof/>
              <w:webHidden/>
            </w:rPr>
            <w:instrText xml:space="preserve"> PAGEREF _Toc480286519 \h </w:instrText>
          </w:r>
          <w:r w:rsidR="00D37A75">
            <w:rPr>
              <w:noProof/>
              <w:webHidden/>
            </w:rPr>
          </w:r>
          <w:r w:rsidR="00D37A75">
            <w:rPr>
              <w:noProof/>
              <w:webHidden/>
            </w:rPr>
            <w:fldChar w:fldCharType="separate"/>
          </w:r>
          <w:ins w:id="52" w:author="USER" w:date="2017-06-05T13:32:00Z">
            <w:r w:rsidR="00934F55">
              <w:rPr>
                <w:noProof/>
                <w:webHidden/>
              </w:rPr>
              <w:t>48</w:t>
            </w:r>
          </w:ins>
          <w:del w:id="53" w:author="USER" w:date="2017-06-05T13:32:00Z">
            <w:r w:rsidR="00D37A75" w:rsidDel="00934F55">
              <w:rPr>
                <w:noProof/>
                <w:webHidden/>
              </w:rPr>
              <w:delText>49</w:delText>
            </w:r>
          </w:del>
          <w:r w:rsidR="00D37A75">
            <w:rPr>
              <w:noProof/>
              <w:webHidden/>
            </w:rPr>
            <w:fldChar w:fldCharType="end"/>
          </w:r>
          <w:r>
            <w:rPr>
              <w:noProof/>
            </w:rPr>
            <w:fldChar w:fldCharType="end"/>
          </w:r>
        </w:p>
        <w:p w14:paraId="0F845903" w14:textId="77777777" w:rsidR="00D37A75" w:rsidRDefault="00713C6B">
          <w:pPr>
            <w:pStyle w:val="TOC3"/>
            <w:tabs>
              <w:tab w:val="left" w:pos="1100"/>
              <w:tab w:val="right" w:leader="dot" w:pos="9350"/>
            </w:tabs>
            <w:rPr>
              <w:rFonts w:asciiTheme="minorHAnsi" w:eastAsiaTheme="minorEastAsia" w:hAnsiTheme="minorHAnsi" w:cstheme="minorBidi"/>
              <w:noProof/>
              <w:sz w:val="22"/>
              <w:szCs w:val="22"/>
              <w:lang w:val="en-US"/>
            </w:rPr>
          </w:pPr>
          <w:r>
            <w:rPr>
              <w:noProof/>
            </w:rPr>
            <w:fldChar w:fldCharType="begin"/>
          </w:r>
          <w:r>
            <w:rPr>
              <w:noProof/>
            </w:rPr>
            <w:instrText xml:space="preserve"> HYPERLINK \l "_Toc480286520" </w:instrText>
          </w:r>
          <w:ins w:id="54" w:author="USER" w:date="2017-06-05T13:32:00Z">
            <w:r w:rsidR="00934F55">
              <w:rPr>
                <w:noProof/>
              </w:rPr>
            </w:r>
          </w:ins>
          <w:r>
            <w:rPr>
              <w:noProof/>
            </w:rPr>
            <w:fldChar w:fldCharType="separate"/>
          </w:r>
          <w:r w:rsidR="00D37A75" w:rsidRPr="00344A5B">
            <w:rPr>
              <w:rStyle w:val="Hyperlink"/>
              <w:rFonts w:eastAsiaTheme="minorHAnsi"/>
              <w:noProof/>
              <w:lang w:val="en-US"/>
            </w:rPr>
            <w:t>2.</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Posting Transaction Batches (After adding journal entries)</w:t>
          </w:r>
          <w:r w:rsidR="00D37A75">
            <w:rPr>
              <w:noProof/>
              <w:webHidden/>
            </w:rPr>
            <w:tab/>
          </w:r>
          <w:r w:rsidR="00D37A75">
            <w:rPr>
              <w:noProof/>
              <w:webHidden/>
            </w:rPr>
            <w:fldChar w:fldCharType="begin"/>
          </w:r>
          <w:r w:rsidR="00D37A75">
            <w:rPr>
              <w:noProof/>
              <w:webHidden/>
            </w:rPr>
            <w:instrText xml:space="preserve"> PAGEREF _Toc480286520 \h </w:instrText>
          </w:r>
          <w:r w:rsidR="00D37A75">
            <w:rPr>
              <w:noProof/>
              <w:webHidden/>
            </w:rPr>
          </w:r>
          <w:r w:rsidR="00D37A75">
            <w:rPr>
              <w:noProof/>
              <w:webHidden/>
            </w:rPr>
            <w:fldChar w:fldCharType="separate"/>
          </w:r>
          <w:ins w:id="55" w:author="USER" w:date="2017-06-05T13:32:00Z">
            <w:r w:rsidR="00934F55">
              <w:rPr>
                <w:noProof/>
                <w:webHidden/>
              </w:rPr>
              <w:t>51</w:t>
            </w:r>
          </w:ins>
          <w:del w:id="56" w:author="USER" w:date="2017-06-05T13:32:00Z">
            <w:r w:rsidR="00D37A75" w:rsidDel="00934F55">
              <w:rPr>
                <w:noProof/>
                <w:webHidden/>
              </w:rPr>
              <w:delText>53</w:delText>
            </w:r>
          </w:del>
          <w:r w:rsidR="00D37A75">
            <w:rPr>
              <w:noProof/>
              <w:webHidden/>
            </w:rPr>
            <w:fldChar w:fldCharType="end"/>
          </w:r>
          <w:r>
            <w:rPr>
              <w:noProof/>
            </w:rPr>
            <w:fldChar w:fldCharType="end"/>
          </w:r>
        </w:p>
        <w:p w14:paraId="63577D83" w14:textId="77777777" w:rsidR="00B87F73" w:rsidRDefault="00B87F73">
          <w:r>
            <w:rPr>
              <w:b/>
              <w:bCs/>
              <w:noProof/>
            </w:rPr>
            <w:fldChar w:fldCharType="end"/>
          </w:r>
        </w:p>
      </w:sdtContent>
    </w:sdt>
    <w:p w14:paraId="2E76F7FD" w14:textId="77777777" w:rsidR="00F12766" w:rsidRPr="004A1AB8" w:rsidRDefault="00F12766" w:rsidP="00B20290"/>
    <w:p w14:paraId="25145FE1" w14:textId="77777777" w:rsidR="004A1AB8" w:rsidRPr="004A1AB8" w:rsidRDefault="004A1AB8" w:rsidP="00B20290"/>
    <w:p w14:paraId="19AF12B5" w14:textId="77777777" w:rsidR="006820A5" w:rsidRPr="006820A5" w:rsidRDefault="00B87F73" w:rsidP="006820A5">
      <w:pPr>
        <w:spacing w:after="200" w:line="276" w:lineRule="auto"/>
        <w:rPr>
          <w:b/>
          <w:sz w:val="32"/>
        </w:rPr>
      </w:pPr>
      <w:r>
        <w:br w:type="page"/>
      </w:r>
    </w:p>
    <w:p w14:paraId="6C6D66AB" w14:textId="77777777" w:rsidR="00DB7D3C" w:rsidRDefault="00DB7D3C" w:rsidP="004A1AB8">
      <w:pPr>
        <w:pStyle w:val="Heading1"/>
      </w:pPr>
      <w:bookmarkStart w:id="57" w:name="_Toc480286493"/>
      <w:r>
        <w:lastRenderedPageBreak/>
        <w:t>LANDING PAGE</w:t>
      </w:r>
      <w:bookmarkEnd w:id="57"/>
    </w:p>
    <w:p w14:paraId="3C08A1D0" w14:textId="77777777" w:rsidR="00DB7D3C" w:rsidRDefault="00DB7D3C" w:rsidP="00DB7D3C"/>
    <w:p w14:paraId="32346D6C" w14:textId="77777777" w:rsidR="002848EF" w:rsidRDefault="00951EA8" w:rsidP="00DB7D3C">
      <w:r>
        <w:t xml:space="preserve">The landing page is </w:t>
      </w:r>
      <w:r w:rsidR="002848EF">
        <w:t>the repository of all the modules</w:t>
      </w:r>
      <w:r w:rsidR="00916812">
        <w:t xml:space="preserve"> the </w:t>
      </w:r>
      <w:r w:rsidR="008B2EA6">
        <w:t>platform</w:t>
      </w:r>
      <w:r w:rsidR="00916812">
        <w:t xml:space="preserve">. </w:t>
      </w:r>
    </w:p>
    <w:p w14:paraId="20569F4E" w14:textId="77777777" w:rsidR="002848EF" w:rsidRDefault="002848EF" w:rsidP="00DB7D3C"/>
    <w:p w14:paraId="362A295C" w14:textId="77777777" w:rsidR="00916812" w:rsidRDefault="008B2EA6" w:rsidP="00DB7D3C">
      <w:r>
        <w:t>It consists of all the modules of the platform:</w:t>
      </w:r>
    </w:p>
    <w:p w14:paraId="0A8186D7" w14:textId="77777777" w:rsidR="008B2EA6" w:rsidRDefault="008B2EA6" w:rsidP="008B2EA6">
      <w:pPr>
        <w:pStyle w:val="ListParagraph"/>
        <w:numPr>
          <w:ilvl w:val="0"/>
          <w:numId w:val="100"/>
        </w:numPr>
      </w:pPr>
      <w:r>
        <w:t>ERP</w:t>
      </w:r>
    </w:p>
    <w:p w14:paraId="261EA679" w14:textId="77777777" w:rsidR="008B2EA6" w:rsidRDefault="008B2EA6" w:rsidP="008B2EA6">
      <w:pPr>
        <w:pStyle w:val="ListParagraph"/>
        <w:numPr>
          <w:ilvl w:val="0"/>
          <w:numId w:val="100"/>
        </w:numPr>
      </w:pPr>
      <w:r>
        <w:t>Budget</w:t>
      </w:r>
    </w:p>
    <w:p w14:paraId="00E52490" w14:textId="77777777" w:rsidR="002848EF" w:rsidRDefault="002848EF" w:rsidP="008B2EA6">
      <w:pPr>
        <w:pStyle w:val="ListParagraph"/>
        <w:numPr>
          <w:ilvl w:val="0"/>
          <w:numId w:val="100"/>
        </w:numPr>
      </w:pPr>
      <w:r>
        <w:t>Fixed Assets</w:t>
      </w:r>
    </w:p>
    <w:p w14:paraId="71B8490E" w14:textId="77777777" w:rsidR="002848EF" w:rsidRDefault="002848EF" w:rsidP="008B2EA6">
      <w:pPr>
        <w:pStyle w:val="ListParagraph"/>
        <w:numPr>
          <w:ilvl w:val="0"/>
          <w:numId w:val="100"/>
        </w:numPr>
      </w:pPr>
      <w:r>
        <w:t>Investment</w:t>
      </w:r>
    </w:p>
    <w:p w14:paraId="45D78663" w14:textId="77777777" w:rsidR="002848EF" w:rsidRDefault="002848EF" w:rsidP="002848EF"/>
    <w:p w14:paraId="784B6358" w14:textId="77777777" w:rsidR="002848EF" w:rsidRDefault="002848EF" w:rsidP="002848EF">
      <w:r>
        <w:t>And the links to access:</w:t>
      </w:r>
    </w:p>
    <w:p w14:paraId="7F2F2FEF" w14:textId="77777777" w:rsidR="002848EF" w:rsidRDefault="002848EF" w:rsidP="002848EF">
      <w:pPr>
        <w:pStyle w:val="ListParagraph"/>
        <w:numPr>
          <w:ilvl w:val="0"/>
          <w:numId w:val="100"/>
        </w:numPr>
      </w:pPr>
      <w:r>
        <w:t>The user manual</w:t>
      </w:r>
    </w:p>
    <w:p w14:paraId="504EE586" w14:textId="77777777" w:rsidR="002848EF" w:rsidRDefault="002848EF" w:rsidP="002848EF">
      <w:pPr>
        <w:pStyle w:val="ListParagraph"/>
        <w:numPr>
          <w:ilvl w:val="0"/>
          <w:numId w:val="100"/>
        </w:numPr>
      </w:pPr>
      <w:r>
        <w:t>The forms</w:t>
      </w:r>
      <w:r w:rsidR="000D1D15">
        <w:t xml:space="preserve"> and</w:t>
      </w:r>
    </w:p>
    <w:p w14:paraId="7DC82FB3" w14:textId="77777777" w:rsidR="002848EF" w:rsidRDefault="002848EF" w:rsidP="002848EF">
      <w:pPr>
        <w:pStyle w:val="ListParagraph"/>
        <w:numPr>
          <w:ilvl w:val="0"/>
          <w:numId w:val="100"/>
        </w:numPr>
      </w:pPr>
      <w:r>
        <w:t>The support</w:t>
      </w:r>
      <w:r w:rsidR="003F60C9">
        <w:t xml:space="preserve"> </w:t>
      </w:r>
    </w:p>
    <w:p w14:paraId="03DAE70F" w14:textId="77777777" w:rsidR="00916812" w:rsidRDefault="00916812" w:rsidP="00DB7D3C"/>
    <w:p w14:paraId="7FDED5D4" w14:textId="77777777" w:rsidR="00951EA8" w:rsidRDefault="00F1008E" w:rsidP="00DB7D3C">
      <w:r>
        <w:t>This can be accessed through:</w:t>
      </w:r>
      <w:r w:rsidR="00FE406B">
        <w:t xml:space="preserve"> </w:t>
      </w:r>
      <w:r w:rsidR="00FE406B" w:rsidRPr="00FE406B">
        <w:rPr>
          <w:b/>
        </w:rPr>
        <w:t>{link}</w:t>
      </w:r>
    </w:p>
    <w:p w14:paraId="22BE2CBD" w14:textId="77777777" w:rsidR="00916812" w:rsidRDefault="00916812" w:rsidP="00DB7D3C"/>
    <w:p w14:paraId="74C718E9" w14:textId="77777777" w:rsidR="0039539B" w:rsidRDefault="0039539B" w:rsidP="00DB7D3C"/>
    <w:p w14:paraId="1513A313" w14:textId="77777777" w:rsidR="0039539B" w:rsidRDefault="0039539B" w:rsidP="00DB7D3C"/>
    <w:p w14:paraId="2D63D044" w14:textId="77777777" w:rsidR="00DB7D3C" w:rsidRDefault="00020492" w:rsidP="00DB7D3C">
      <w:r>
        <w:pict w14:anchorId="5DC493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1pt" o:bordertopcolor="this" o:borderleftcolor="this" o:borderbottomcolor="this" o:borderrightcolor="this">
            <v:imagedata r:id="rId9" o:title="landingPage"/>
            <w10:bordertop type="single" width="4"/>
            <w10:borderleft type="single" width="4"/>
            <w10:borderbottom type="single" width="4"/>
            <w10:borderright type="single" width="4"/>
          </v:shape>
        </w:pict>
      </w:r>
    </w:p>
    <w:p w14:paraId="69399BAA" w14:textId="77777777" w:rsidR="00DB7D3C" w:rsidRDefault="00DB7D3C" w:rsidP="00DB7D3C"/>
    <w:p w14:paraId="6215B63A" w14:textId="77777777" w:rsidR="00931E1B" w:rsidRDefault="00DB7D3C">
      <w:pPr>
        <w:spacing w:after="200" w:line="276" w:lineRule="auto"/>
      </w:pPr>
      <w:r>
        <w:br w:type="page"/>
      </w:r>
    </w:p>
    <w:p w14:paraId="75FCB75E" w14:textId="77777777" w:rsidR="00931E1B" w:rsidRDefault="00931E1B" w:rsidP="004A1AB8">
      <w:pPr>
        <w:pStyle w:val="Heading1"/>
      </w:pPr>
      <w:bookmarkStart w:id="58" w:name="_Toc480286494"/>
      <w:r>
        <w:lastRenderedPageBreak/>
        <w:t>LOGIN</w:t>
      </w:r>
      <w:bookmarkEnd w:id="58"/>
    </w:p>
    <w:p w14:paraId="7B138B5A" w14:textId="77777777" w:rsidR="00134B15" w:rsidRDefault="00134B15" w:rsidP="00134B15"/>
    <w:p w14:paraId="37D605CA" w14:textId="77777777" w:rsidR="00134B15" w:rsidRDefault="00134B15" w:rsidP="00134B15">
      <w:r>
        <w:t>To login in the SAGE ERP, you need username and password communicated to you by your regional office.</w:t>
      </w:r>
    </w:p>
    <w:p w14:paraId="28A8E73B" w14:textId="77777777" w:rsidR="00C72F83" w:rsidRDefault="00C72F83" w:rsidP="00134B15"/>
    <w:p w14:paraId="72BB9BE5" w14:textId="77777777" w:rsidR="00C72F83" w:rsidRPr="00476C95" w:rsidRDefault="00C72F83" w:rsidP="00134B15">
      <w:pPr>
        <w:rPr>
          <w:i/>
          <w:sz w:val="20"/>
          <w:szCs w:val="20"/>
          <w:rPrChange w:id="59" w:author="USER" w:date="2017-06-01T15:40:00Z">
            <w:rPr/>
          </w:rPrChange>
        </w:rPr>
      </w:pPr>
      <w:r w:rsidRPr="00476C95">
        <w:rPr>
          <w:i/>
          <w:sz w:val="20"/>
          <w:szCs w:val="20"/>
          <w:rPrChange w:id="60" w:author="USER" w:date="2017-06-01T15:40:00Z">
            <w:rPr/>
          </w:rPrChange>
        </w:rPr>
        <w:t xml:space="preserve">To login, go </w:t>
      </w:r>
      <w:ins w:id="61" w:author="Priscilla Hope" w:date="2017-05-30T13:42:00Z">
        <w:r w:rsidR="00105383" w:rsidRPr="00476C95">
          <w:rPr>
            <w:i/>
            <w:sz w:val="20"/>
            <w:szCs w:val="20"/>
            <w:rPrChange w:id="62" w:author="USER" w:date="2017-06-01T15:40:00Z">
              <w:rPr/>
            </w:rPrChange>
          </w:rPr>
          <w:t xml:space="preserve">to </w:t>
        </w:r>
      </w:ins>
      <w:r w:rsidRPr="00476C95">
        <w:rPr>
          <w:i/>
          <w:sz w:val="20"/>
          <w:szCs w:val="20"/>
          <w:rPrChange w:id="63" w:author="USER" w:date="2017-06-01T15:40:00Z">
            <w:rPr/>
          </w:rPrChange>
        </w:rPr>
        <w:t>the SAGE ERP from the landing page:</w:t>
      </w:r>
    </w:p>
    <w:p w14:paraId="22589BC0" w14:textId="77777777" w:rsidR="00134B15" w:rsidRDefault="00134B15" w:rsidP="00134B15"/>
    <w:p w14:paraId="3C5BDC75" w14:textId="77777777" w:rsidR="00134B15" w:rsidRDefault="00134B15" w:rsidP="00134B15">
      <w:pPr>
        <w:pStyle w:val="ListParagraph"/>
        <w:numPr>
          <w:ilvl w:val="0"/>
          <w:numId w:val="100"/>
        </w:numPr>
      </w:pPr>
      <w:r>
        <w:t>Enter username;</w:t>
      </w:r>
    </w:p>
    <w:p w14:paraId="2B2547D3" w14:textId="77777777" w:rsidR="00134B15" w:rsidRDefault="00134B15" w:rsidP="00134B15">
      <w:pPr>
        <w:pStyle w:val="ListParagraph"/>
        <w:numPr>
          <w:ilvl w:val="0"/>
          <w:numId w:val="100"/>
        </w:numPr>
      </w:pPr>
      <w:r>
        <w:t>Enter your password</w:t>
      </w:r>
    </w:p>
    <w:p w14:paraId="504142E4" w14:textId="77777777" w:rsidR="00134B15" w:rsidRDefault="00134B15" w:rsidP="00134B15">
      <w:pPr>
        <w:pStyle w:val="ListParagraph"/>
        <w:numPr>
          <w:ilvl w:val="0"/>
          <w:numId w:val="100"/>
        </w:numPr>
      </w:pPr>
      <w:r>
        <w:t xml:space="preserve">Choose your district and </w:t>
      </w:r>
    </w:p>
    <w:p w14:paraId="72B00B7A" w14:textId="77777777" w:rsidR="00134B15" w:rsidRPr="00134B15" w:rsidRDefault="00134B15" w:rsidP="00134B15">
      <w:pPr>
        <w:pStyle w:val="ListParagraph"/>
        <w:numPr>
          <w:ilvl w:val="0"/>
          <w:numId w:val="100"/>
        </w:numPr>
        <w:rPr>
          <w:b/>
        </w:rPr>
      </w:pPr>
      <w:r>
        <w:t xml:space="preserve">Click on </w:t>
      </w:r>
      <w:r w:rsidRPr="00134B15">
        <w:rPr>
          <w:b/>
        </w:rPr>
        <w:t>Sign In</w:t>
      </w:r>
    </w:p>
    <w:p w14:paraId="66B541AD" w14:textId="77777777" w:rsidR="00931E1B" w:rsidRDefault="00931E1B" w:rsidP="00931E1B"/>
    <w:p w14:paraId="52A57B83" w14:textId="77777777" w:rsidR="00134B15" w:rsidRDefault="00134B15" w:rsidP="00931E1B"/>
    <w:p w14:paraId="31803F7C" w14:textId="77777777" w:rsidR="00134B15" w:rsidRDefault="008B497D" w:rsidP="00931E1B">
      <w:r>
        <w:rPr>
          <w:noProof/>
          <w:lang w:val="en-US"/>
        </w:rPr>
        <mc:AlternateContent>
          <mc:Choice Requires="wps">
            <w:drawing>
              <wp:anchor distT="0" distB="0" distL="114300" distR="114300" simplePos="0" relativeHeight="251664384" behindDoc="0" locked="0" layoutInCell="1" allowOverlap="1" wp14:anchorId="5948BB1F" wp14:editId="563F76B7">
                <wp:simplePos x="0" y="0"/>
                <wp:positionH relativeFrom="margin">
                  <wp:posOffset>180657</wp:posOffset>
                </wp:positionH>
                <wp:positionV relativeFrom="paragraph">
                  <wp:posOffset>597219</wp:posOffset>
                </wp:positionV>
                <wp:extent cx="551815" cy="337820"/>
                <wp:effectExtent l="0" t="26352" r="31432" b="31433"/>
                <wp:wrapNone/>
                <wp:docPr id="6" name="Notched Right Arrow 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55544C6" w14:textId="77777777" w:rsidR="00713C6B" w:rsidRPr="00D8577C" w:rsidRDefault="00713C6B"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48BB1F"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6" o:spid="_x0000_s1026" type="#_x0000_t94" style="position:absolute;margin-left:14.2pt;margin-top:47.05pt;width:43.45pt;height:26.6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" adj="15096,2924" fillcolor="#dbdbdb" strokecolor="#41719c" strokeweight="1pt">
                <v:textbox style="layout-flow:vertical;mso-layout-flow-alt:bottom-to-top">
                  <w:txbxContent>
                    <w:p w14:paraId="055544C6" w14:textId="77777777" w:rsidR="00713C6B" w:rsidRPr="00D8577C" w:rsidRDefault="00713C6B" w:rsidP="008B497D">
                      <w:pPr>
                        <w:pStyle w:val="NoSpacing"/>
                        <w:jc w:val="center"/>
                        <w:rPr>
                          <w:sz w:val="16"/>
                          <w:szCs w:val="16"/>
                        </w:rPr>
                      </w:pPr>
                      <w:r>
                        <w:rPr>
                          <w:sz w:val="16"/>
                          <w:szCs w:val="16"/>
                        </w:rPr>
                        <w:t>1</w:t>
                      </w:r>
                    </w:p>
                  </w:txbxContent>
                </v:textbox>
                <w10:wrap anchorx="margin"/>
              </v:shape>
            </w:pict>
          </mc:Fallback>
        </mc:AlternateContent>
      </w:r>
      <w:r w:rsidR="00020492">
        <w:pict w14:anchorId="5BBA3E3E">
          <v:shape id="_x0000_i1026" type="#_x0000_t75" style="width:467.25pt;height:232.5pt" o:bordertopcolor="this" o:borderleftcolor="this" o:borderbottomcolor="this" o:borderrightcolor="this">
            <v:imagedata r:id="rId10" o:title="login_page"/>
            <w10:bordertop type="single" width="4"/>
            <w10:borderleft type="single" width="4"/>
            <w10:borderbottom type="single" width="4"/>
            <w10:borderright type="single" width="4"/>
          </v:shape>
        </w:pict>
      </w:r>
    </w:p>
    <w:p w14:paraId="20104B4B" w14:textId="77777777" w:rsidR="00C72F83" w:rsidRDefault="00C72F83" w:rsidP="00931E1B"/>
    <w:p w14:paraId="2C254E85" w14:textId="77777777" w:rsidR="00C72F83" w:rsidRPr="00476C95" w:rsidRDefault="00C72F83">
      <w:pPr>
        <w:spacing w:after="200" w:line="276" w:lineRule="auto"/>
        <w:rPr>
          <w:i/>
          <w:sz w:val="20"/>
          <w:szCs w:val="20"/>
          <w:rPrChange w:id="64" w:author="USER" w:date="2017-06-01T15:41:00Z">
            <w:rPr/>
          </w:rPrChange>
        </w:rPr>
      </w:pPr>
      <w:r w:rsidRPr="00476C95">
        <w:rPr>
          <w:i/>
          <w:sz w:val="20"/>
          <w:szCs w:val="20"/>
          <w:rPrChange w:id="65" w:author="USER" w:date="2017-06-01T15:41:00Z">
            <w:rPr/>
          </w:rPrChange>
        </w:rPr>
        <w:t xml:space="preserve">If your login </w:t>
      </w:r>
      <w:ins w:id="66" w:author="Priscilla Hope" w:date="2017-05-30T13:42:00Z">
        <w:r w:rsidR="00105383" w:rsidRPr="00476C95">
          <w:rPr>
            <w:i/>
            <w:sz w:val="20"/>
            <w:szCs w:val="20"/>
            <w:rPrChange w:id="67" w:author="USER" w:date="2017-06-01T15:41:00Z">
              <w:rPr/>
            </w:rPrChange>
          </w:rPr>
          <w:t>is</w:t>
        </w:r>
      </w:ins>
      <w:del w:id="68" w:author="Priscilla Hope" w:date="2017-05-30T13:42:00Z">
        <w:r w:rsidRPr="00476C95" w:rsidDel="00105383">
          <w:rPr>
            <w:i/>
            <w:sz w:val="20"/>
            <w:szCs w:val="20"/>
            <w:rPrChange w:id="69" w:author="USER" w:date="2017-06-01T15:41:00Z">
              <w:rPr/>
            </w:rPrChange>
          </w:rPr>
          <w:delText>are</w:delText>
        </w:r>
      </w:del>
      <w:r w:rsidRPr="00476C95">
        <w:rPr>
          <w:i/>
          <w:sz w:val="20"/>
          <w:szCs w:val="20"/>
          <w:rPrChange w:id="70" w:author="USER" w:date="2017-06-01T15:41:00Z">
            <w:rPr/>
          </w:rPrChange>
        </w:rPr>
        <w:t xml:space="preserve"> denied after 3 attempts, quickly contact the support on the landing page.</w:t>
      </w:r>
      <w:r w:rsidRPr="00476C95">
        <w:rPr>
          <w:i/>
          <w:sz w:val="20"/>
          <w:szCs w:val="20"/>
          <w:rPrChange w:id="71" w:author="USER" w:date="2017-06-01T15:41:00Z">
            <w:rPr/>
          </w:rPrChange>
        </w:rPr>
        <w:br w:type="page"/>
      </w:r>
    </w:p>
    <w:p w14:paraId="2E4208BA" w14:textId="77777777" w:rsidR="004A1AB8" w:rsidRPr="004A1AB8" w:rsidRDefault="004A1AB8" w:rsidP="004A1AB8">
      <w:pPr>
        <w:pStyle w:val="Heading1"/>
      </w:pPr>
      <w:bookmarkStart w:id="72" w:name="_Toc480286495"/>
      <w:r w:rsidRPr="004A1AB8">
        <w:rPr>
          <w:sz w:val="36"/>
        </w:rPr>
        <w:lastRenderedPageBreak/>
        <w:t>COMPANY</w:t>
      </w:r>
      <w:r w:rsidRPr="004A1AB8">
        <w:t xml:space="preserve"> PROFILE</w:t>
      </w:r>
      <w:bookmarkEnd w:id="72"/>
    </w:p>
    <w:p w14:paraId="36559B31" w14:textId="77777777" w:rsidR="004A1AB8" w:rsidRPr="004A1AB8" w:rsidRDefault="004A1AB8" w:rsidP="00B20290"/>
    <w:p w14:paraId="0D2F758E" w14:textId="77777777" w:rsidR="00851B30" w:rsidRPr="004A1AB8" w:rsidRDefault="00851B30" w:rsidP="003C0375">
      <w:pPr>
        <w:pStyle w:val="Heading3"/>
        <w:rPr>
          <w:rFonts w:eastAsiaTheme="minorHAnsi"/>
          <w:lang w:val="en-US"/>
        </w:rPr>
      </w:pPr>
      <w:bookmarkStart w:id="73" w:name="_Toc480286496"/>
      <w:r w:rsidRPr="004A1AB8">
        <w:rPr>
          <w:rFonts w:eastAsiaTheme="minorHAnsi"/>
          <w:color w:val="396AA8"/>
          <w:lang w:val="en-US"/>
        </w:rPr>
        <w:t xml:space="preserve">Administration </w:t>
      </w:r>
      <w:r w:rsidRPr="004A1AB8">
        <w:rPr>
          <w:rFonts w:eastAsiaTheme="minorHAnsi"/>
          <w:lang w:val="en-US"/>
        </w:rPr>
        <w:t>&gt; Setting Up Your Company Profile</w:t>
      </w:r>
      <w:bookmarkEnd w:id="73"/>
    </w:p>
    <w:p w14:paraId="70BD7863" w14:textId="77777777" w:rsidR="00851B30" w:rsidRPr="004A1AB8" w:rsidRDefault="004E2F86" w:rsidP="00851B30">
      <w:pPr>
        <w:autoSpaceDE w:val="0"/>
        <w:autoSpaceDN w:val="0"/>
        <w:adjustRightInd w:val="0"/>
        <w:rPr>
          <w:rFonts w:eastAsiaTheme="minorHAnsi"/>
          <w:color w:val="2A3456"/>
          <w:lang w:val="en-US"/>
        </w:rPr>
      </w:pPr>
      <w:r w:rsidRPr="004A1AB8">
        <w:rPr>
          <w:rFonts w:eastAsiaTheme="minorHAnsi"/>
          <w:color w:val="2A3456"/>
          <w:lang w:val="en-US"/>
        </w:rPr>
        <w:t>To Edit or Update</w:t>
      </w:r>
      <w:r w:rsidR="00851B30" w:rsidRPr="004A1AB8">
        <w:rPr>
          <w:rFonts w:eastAsiaTheme="minorHAnsi"/>
          <w:color w:val="2A3456"/>
          <w:lang w:val="en-US"/>
        </w:rPr>
        <w:t xml:space="preserve"> Company</w:t>
      </w:r>
      <w:r w:rsidR="00AA0128" w:rsidRPr="004A1AB8">
        <w:rPr>
          <w:rFonts w:eastAsiaTheme="minorHAnsi"/>
          <w:color w:val="2A3456"/>
          <w:lang w:val="en-US"/>
        </w:rPr>
        <w:t>`s</w:t>
      </w:r>
      <w:r w:rsidR="00851B30" w:rsidRPr="004A1AB8">
        <w:rPr>
          <w:rFonts w:eastAsiaTheme="minorHAnsi"/>
          <w:color w:val="2A3456"/>
          <w:lang w:val="en-US"/>
        </w:rPr>
        <w:t xml:space="preserve"> Profile</w:t>
      </w:r>
    </w:p>
    <w:p w14:paraId="2FC069D3"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You use the Company Profile screen to review and edit general information</w:t>
      </w:r>
      <w:r w:rsidR="00E17A30" w:rsidRPr="004A1AB8">
        <w:rPr>
          <w:rFonts w:eastAsiaTheme="minorHAnsi"/>
          <w:color w:val="000000"/>
          <w:lang w:val="en-US"/>
        </w:rPr>
        <w:t xml:space="preserve"> and settings for your </w:t>
      </w:r>
      <w:r w:rsidR="00AA0128" w:rsidRPr="004A1AB8">
        <w:rPr>
          <w:rFonts w:eastAsiaTheme="minorHAnsi"/>
          <w:color w:val="000000"/>
          <w:lang w:val="en-US"/>
        </w:rPr>
        <w:t xml:space="preserve">company, </w:t>
      </w:r>
      <w:r w:rsidRPr="004A1AB8">
        <w:rPr>
          <w:rFonts w:eastAsiaTheme="minorHAnsi"/>
          <w:color w:val="000000"/>
          <w:lang w:val="en-US"/>
        </w:rPr>
        <w:t>including:</w:t>
      </w:r>
    </w:p>
    <w:p w14:paraId="03A880DF" w14:textId="77777777" w:rsidR="00E17A30" w:rsidRPr="004A1AB8" w:rsidRDefault="00E17A30" w:rsidP="00851B30">
      <w:pPr>
        <w:autoSpaceDE w:val="0"/>
        <w:autoSpaceDN w:val="0"/>
        <w:adjustRightInd w:val="0"/>
        <w:rPr>
          <w:rFonts w:eastAsiaTheme="minorHAnsi"/>
          <w:color w:val="000000"/>
          <w:lang w:val="en-US"/>
        </w:rPr>
      </w:pPr>
    </w:p>
    <w:p w14:paraId="7264ADD8"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Address and contact information.</w:t>
      </w:r>
    </w:p>
    <w:p w14:paraId="1B6E3893" w14:textId="77777777" w:rsidR="00E17A30" w:rsidRPr="004A1AB8" w:rsidRDefault="00E17A30" w:rsidP="00851B30">
      <w:pPr>
        <w:autoSpaceDE w:val="0"/>
        <w:autoSpaceDN w:val="0"/>
        <w:adjustRightInd w:val="0"/>
        <w:rPr>
          <w:rFonts w:eastAsiaTheme="minorHAnsi"/>
          <w:color w:val="000000"/>
          <w:lang w:val="en-US"/>
        </w:rPr>
      </w:pPr>
    </w:p>
    <w:p w14:paraId="6E7D11AD"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Functional currency.</w:t>
      </w:r>
    </w:p>
    <w:p w14:paraId="4F1C157B" w14:textId="77777777" w:rsidR="00E17A30" w:rsidRPr="004A1AB8" w:rsidRDefault="00E17A30" w:rsidP="00851B30">
      <w:pPr>
        <w:autoSpaceDE w:val="0"/>
        <w:autoSpaceDN w:val="0"/>
        <w:adjustRightInd w:val="0"/>
        <w:rPr>
          <w:rFonts w:eastAsiaTheme="minorHAnsi"/>
          <w:color w:val="000000"/>
          <w:lang w:val="en-US"/>
        </w:rPr>
      </w:pPr>
    </w:p>
    <w:p w14:paraId="0370DE70"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Number of periods in the fiscal year.</w:t>
      </w:r>
    </w:p>
    <w:p w14:paraId="1C121E7F" w14:textId="77777777" w:rsidR="00E17A30" w:rsidRPr="004A1AB8" w:rsidRDefault="00E17A30" w:rsidP="00851B30">
      <w:pPr>
        <w:autoSpaceDE w:val="0"/>
        <w:autoSpaceDN w:val="0"/>
        <w:adjustRightInd w:val="0"/>
        <w:rPr>
          <w:rFonts w:eastAsiaTheme="minorHAnsi"/>
          <w:color w:val="000000"/>
          <w:lang w:val="en-US"/>
        </w:rPr>
      </w:pPr>
    </w:p>
    <w:p w14:paraId="7E289D43"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Whether to display an error, a warning, or no message if users try to process</w:t>
      </w:r>
      <w:r w:rsidR="00AA0128" w:rsidRPr="004A1AB8">
        <w:rPr>
          <w:rFonts w:eastAsiaTheme="minorHAnsi"/>
          <w:color w:val="000000"/>
          <w:lang w:val="en-US"/>
        </w:rPr>
        <w:t xml:space="preserve"> transactions for locked fiscal </w:t>
      </w:r>
      <w:r w:rsidRPr="004A1AB8">
        <w:rPr>
          <w:rFonts w:eastAsiaTheme="minorHAnsi"/>
          <w:color w:val="000000"/>
          <w:lang w:val="en-US"/>
        </w:rPr>
        <w:t>periods or to inactive or non-existent General Ledger accounts.</w:t>
      </w:r>
    </w:p>
    <w:p w14:paraId="77261D34" w14:textId="77777777" w:rsidR="00E17A30" w:rsidRPr="004A1AB8" w:rsidRDefault="00E17A30" w:rsidP="00851B30">
      <w:pPr>
        <w:autoSpaceDE w:val="0"/>
        <w:autoSpaceDN w:val="0"/>
        <w:adjustRightInd w:val="0"/>
        <w:rPr>
          <w:rFonts w:eastAsiaTheme="minorHAnsi"/>
          <w:color w:val="000000"/>
          <w:lang w:val="en-US"/>
        </w:rPr>
      </w:pPr>
    </w:p>
    <w:p w14:paraId="0C3B5C7D"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Number of days before or after the session date that a transaction date ca</w:t>
      </w:r>
      <w:r w:rsidR="00AA0128" w:rsidRPr="004A1AB8">
        <w:rPr>
          <w:rFonts w:eastAsiaTheme="minorHAnsi"/>
          <w:color w:val="000000"/>
          <w:lang w:val="en-US"/>
        </w:rPr>
        <w:t xml:space="preserve">n be entered without triggering </w:t>
      </w:r>
      <w:r w:rsidRPr="004A1AB8">
        <w:rPr>
          <w:rFonts w:eastAsiaTheme="minorHAnsi"/>
          <w:color w:val="000000"/>
          <w:lang w:val="en-US"/>
        </w:rPr>
        <w:t>a warning.</w:t>
      </w:r>
    </w:p>
    <w:p w14:paraId="5C57DFFB" w14:textId="77777777" w:rsidR="00E17A30" w:rsidRPr="004A1AB8" w:rsidRDefault="00E17A30" w:rsidP="00851B30">
      <w:pPr>
        <w:autoSpaceDE w:val="0"/>
        <w:autoSpaceDN w:val="0"/>
        <w:adjustRightInd w:val="0"/>
        <w:rPr>
          <w:rFonts w:eastAsiaTheme="minorHAnsi"/>
          <w:color w:val="000000"/>
          <w:lang w:val="en-US"/>
        </w:rPr>
      </w:pPr>
    </w:p>
    <w:p w14:paraId="32387F58"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more information about information and settings, see </w:t>
      </w:r>
      <w:r w:rsidRPr="004A1AB8">
        <w:rPr>
          <w:rFonts w:eastAsiaTheme="minorHAnsi"/>
          <w:color w:val="396AA8"/>
          <w:lang w:val="en-US"/>
        </w:rPr>
        <w:t>Company Profile Screen</w:t>
      </w:r>
      <w:r w:rsidRPr="004A1AB8">
        <w:rPr>
          <w:rFonts w:eastAsiaTheme="minorHAnsi"/>
          <w:color w:val="000000"/>
          <w:lang w:val="en-US"/>
        </w:rPr>
        <w:t>.</w:t>
      </w:r>
    </w:p>
    <w:p w14:paraId="3C7A20AC" w14:textId="77777777" w:rsidR="00E17A30" w:rsidRPr="004A1AB8" w:rsidRDefault="00E17A30" w:rsidP="00851B30">
      <w:pPr>
        <w:autoSpaceDE w:val="0"/>
        <w:autoSpaceDN w:val="0"/>
        <w:adjustRightInd w:val="0"/>
        <w:rPr>
          <w:rFonts w:eastAsiaTheme="minorHAnsi"/>
          <w:b/>
          <w:bCs/>
          <w:color w:val="000000"/>
          <w:lang w:val="en-US"/>
        </w:rPr>
      </w:pPr>
    </w:p>
    <w:p w14:paraId="344427D3" w14:textId="77777777" w:rsidR="00851B30" w:rsidRPr="004A1AB8" w:rsidRDefault="00851B30" w:rsidP="00851B30">
      <w:pPr>
        <w:autoSpaceDE w:val="0"/>
        <w:autoSpaceDN w:val="0"/>
        <w:adjustRightInd w:val="0"/>
        <w:rPr>
          <w:rFonts w:eastAsiaTheme="minorHAnsi"/>
          <w:b/>
          <w:bCs/>
          <w:color w:val="000000"/>
          <w:lang w:val="en-US"/>
        </w:rPr>
      </w:pPr>
      <w:r w:rsidRPr="004A1AB8">
        <w:rPr>
          <w:rFonts w:eastAsiaTheme="minorHAnsi"/>
          <w:b/>
          <w:bCs/>
          <w:color w:val="000000"/>
          <w:lang w:val="en-US"/>
        </w:rPr>
        <w:t>To change information in your company profile:</w:t>
      </w:r>
    </w:p>
    <w:p w14:paraId="35B88C1D" w14:textId="77777777" w:rsidR="004C3F5C" w:rsidRPr="004A1AB8" w:rsidRDefault="004C3F5C" w:rsidP="00851B30">
      <w:pPr>
        <w:autoSpaceDE w:val="0"/>
        <w:autoSpaceDN w:val="0"/>
        <w:adjustRightInd w:val="0"/>
        <w:rPr>
          <w:rFonts w:eastAsiaTheme="minorHAnsi"/>
          <w:color w:val="000000"/>
          <w:lang w:val="en-US"/>
        </w:rPr>
      </w:pPr>
    </w:p>
    <w:p w14:paraId="03E412CD" w14:textId="77777777" w:rsidR="00851B30" w:rsidRDefault="00E17A30" w:rsidP="00851B30">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851B30" w:rsidRPr="004A1AB8">
        <w:rPr>
          <w:rFonts w:eastAsiaTheme="minorHAnsi"/>
          <w:color w:val="000000"/>
          <w:lang w:val="en-US"/>
        </w:rPr>
        <w:t xml:space="preserve">Open </w:t>
      </w:r>
      <w:r w:rsidR="00851B30" w:rsidRPr="004A1AB8">
        <w:rPr>
          <w:rFonts w:eastAsiaTheme="minorHAnsi"/>
          <w:b/>
          <w:bCs/>
          <w:color w:val="000000"/>
          <w:lang w:val="en-US"/>
        </w:rPr>
        <w:t xml:space="preserve">More </w:t>
      </w:r>
      <w:r w:rsidR="00851B30" w:rsidRPr="004A1AB8">
        <w:rPr>
          <w:rFonts w:eastAsiaTheme="minorHAnsi"/>
          <w:color w:val="000000"/>
          <w:lang w:val="en-US"/>
        </w:rPr>
        <w:t xml:space="preserve">&gt; </w:t>
      </w:r>
      <w:r w:rsidR="00851B30" w:rsidRPr="004A1AB8">
        <w:rPr>
          <w:rFonts w:eastAsiaTheme="minorHAnsi"/>
          <w:b/>
          <w:bCs/>
          <w:color w:val="000000"/>
          <w:lang w:val="en-US"/>
        </w:rPr>
        <w:t xml:space="preserve">Common Services </w:t>
      </w:r>
      <w:r w:rsidR="00851B30" w:rsidRPr="004A1AB8">
        <w:rPr>
          <w:rFonts w:eastAsiaTheme="minorHAnsi"/>
          <w:color w:val="000000"/>
          <w:lang w:val="en-US"/>
        </w:rPr>
        <w:t xml:space="preserve">&gt; </w:t>
      </w:r>
      <w:r w:rsidR="00851B30" w:rsidRPr="004A1AB8">
        <w:rPr>
          <w:rFonts w:eastAsiaTheme="minorHAnsi"/>
          <w:b/>
          <w:bCs/>
          <w:color w:val="000000"/>
          <w:lang w:val="en-US"/>
        </w:rPr>
        <w:t>Company Profile</w:t>
      </w:r>
      <w:r w:rsidR="00851B30" w:rsidRPr="004A1AB8">
        <w:rPr>
          <w:rFonts w:eastAsiaTheme="minorHAnsi"/>
          <w:color w:val="000000"/>
          <w:lang w:val="en-US"/>
        </w:rPr>
        <w:t>.</w:t>
      </w:r>
    </w:p>
    <w:p w14:paraId="5FB1E2EA" w14:textId="77777777" w:rsidR="00D37A75" w:rsidRPr="004A1AB8" w:rsidRDefault="008B497D" w:rsidP="00851B30">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666432" behindDoc="0" locked="0" layoutInCell="1" allowOverlap="1" wp14:anchorId="12F2C2B8" wp14:editId="0624B96E">
                <wp:simplePos x="0" y="0"/>
                <wp:positionH relativeFrom="margin">
                  <wp:align>right</wp:align>
                </wp:positionH>
                <wp:positionV relativeFrom="paragraph">
                  <wp:posOffset>141924</wp:posOffset>
                </wp:positionV>
                <wp:extent cx="551815" cy="337820"/>
                <wp:effectExtent l="0" t="26352" r="31432" b="31433"/>
                <wp:wrapNone/>
                <wp:docPr id="9" name="Notched Right Arrow 9"/>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0CA4516" w14:textId="77777777" w:rsidR="00713C6B" w:rsidRPr="00D8577C" w:rsidRDefault="00713C6B"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2C2B8" id="Notched Right Arrow 9" o:spid="_x0000_s1027" type="#_x0000_t94" style="position:absolute;margin-left:-7.75pt;margin-top:11.2pt;width:43.45pt;height:26.6pt;rotation:90;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tt2AIAANU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" adj="15096,2924" fillcolor="#dbdbdb" strokecolor="#41719c" strokeweight="1pt">
                <v:textbox style="layout-flow:vertical;mso-layout-flow-alt:bottom-to-top">
                  <w:txbxContent>
                    <w:p w14:paraId="20CA4516" w14:textId="77777777" w:rsidR="00713C6B" w:rsidRPr="00D8577C" w:rsidRDefault="00713C6B" w:rsidP="008B497D">
                      <w:pPr>
                        <w:pStyle w:val="NoSpacing"/>
                        <w:jc w:val="center"/>
                        <w:rPr>
                          <w:sz w:val="16"/>
                          <w:szCs w:val="16"/>
                        </w:rPr>
                      </w:pPr>
                      <w:r>
                        <w:rPr>
                          <w:sz w:val="16"/>
                          <w:szCs w:val="16"/>
                        </w:rPr>
                        <w:t>1</w:t>
                      </w:r>
                    </w:p>
                  </w:txbxContent>
                </v:textbox>
                <w10:wrap anchorx="margin"/>
              </v:shape>
            </w:pict>
          </mc:Fallback>
        </mc:AlternateContent>
      </w:r>
    </w:p>
    <w:p w14:paraId="465B1DCC" w14:textId="77777777" w:rsidR="004C3F5C" w:rsidRPr="004A1AB8" w:rsidRDefault="008B497D" w:rsidP="00851B30">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668480" behindDoc="0" locked="0" layoutInCell="1" allowOverlap="1" wp14:anchorId="49EA675C" wp14:editId="408C0951">
                <wp:simplePos x="0" y="0"/>
                <wp:positionH relativeFrom="column">
                  <wp:posOffset>-342900</wp:posOffset>
                </wp:positionH>
                <wp:positionV relativeFrom="paragraph">
                  <wp:posOffset>823595</wp:posOffset>
                </wp:positionV>
                <wp:extent cx="381000" cy="409575"/>
                <wp:effectExtent l="19050" t="19050" r="19050" b="47625"/>
                <wp:wrapNone/>
                <wp:docPr id="26" name="Notched Right Arrow 26"/>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3100925" w14:textId="77777777" w:rsidR="00713C6B" w:rsidRPr="00E35407" w:rsidRDefault="00713C6B" w:rsidP="008B497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A675C" id="Notched Right Arrow 26" o:spid="_x0000_s1028" type="#_x0000_t94" style="position:absolute;margin-left:-27pt;margin-top:64.85pt;width:30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qgIAAHU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" adj="10800" fillcolor="#dbdbdb" strokecolor="#41719c" strokeweight="1pt">
                <v:textbox>
                  <w:txbxContent>
                    <w:p w14:paraId="63100925" w14:textId="77777777" w:rsidR="00713C6B" w:rsidRPr="00E35407" w:rsidRDefault="00713C6B" w:rsidP="008B497D">
                      <w:pPr>
                        <w:jc w:val="center"/>
                        <w:rPr>
                          <w:color w:val="000000" w:themeColor="text1"/>
                          <w:sz w:val="16"/>
                          <w:szCs w:val="16"/>
                        </w:rPr>
                      </w:pPr>
                      <w:r>
                        <w:rPr>
                          <w:color w:val="000000" w:themeColor="text1"/>
                          <w:sz w:val="16"/>
                          <w:szCs w:val="16"/>
                        </w:rPr>
                        <w:t>2</w:t>
                      </w:r>
                    </w:p>
                  </w:txbxContent>
                </v:textbox>
              </v:shape>
            </w:pict>
          </mc:Fallback>
        </mc:AlternateContent>
      </w:r>
      <w:r w:rsidR="004C3F5C" w:rsidRPr="004A1AB8">
        <w:rPr>
          <w:rFonts w:eastAsiaTheme="minorHAnsi"/>
          <w:noProof/>
          <w:color w:val="000000"/>
          <w:lang w:val="en-US"/>
        </w:rPr>
        <w:drawing>
          <wp:inline distT="0" distB="0" distL="0" distR="0" wp14:anchorId="574E3A8C" wp14:editId="6F28E9B1">
            <wp:extent cx="5943600" cy="2741112"/>
            <wp:effectExtent l="0" t="0" r="0" b="2540"/>
            <wp:docPr id="50" name="Picture 50" descr="C:\Users\USER\Pictures\SCREEN SHOTS\COMPAN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 SHOTS\COMPANY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41112"/>
                    </a:xfrm>
                    <a:prstGeom prst="rect">
                      <a:avLst/>
                    </a:prstGeom>
                    <a:noFill/>
                    <a:ln>
                      <a:noFill/>
                    </a:ln>
                  </pic:spPr>
                </pic:pic>
              </a:graphicData>
            </a:graphic>
          </wp:inline>
        </w:drawing>
      </w:r>
    </w:p>
    <w:p w14:paraId="3092FF71" w14:textId="77777777" w:rsidR="00E17A30" w:rsidRPr="004A1AB8" w:rsidRDefault="00E17A30" w:rsidP="00851B30">
      <w:pPr>
        <w:autoSpaceDE w:val="0"/>
        <w:autoSpaceDN w:val="0"/>
        <w:adjustRightInd w:val="0"/>
        <w:rPr>
          <w:rFonts w:eastAsiaTheme="minorHAnsi"/>
          <w:color w:val="000000"/>
          <w:lang w:val="en-US"/>
        </w:rPr>
      </w:pPr>
    </w:p>
    <w:p w14:paraId="125E4DD9" w14:textId="77777777" w:rsidR="00C41DB7" w:rsidRDefault="00C41DB7" w:rsidP="00851B30">
      <w:pPr>
        <w:autoSpaceDE w:val="0"/>
        <w:autoSpaceDN w:val="0"/>
        <w:adjustRightInd w:val="0"/>
        <w:rPr>
          <w:rFonts w:eastAsiaTheme="minorHAnsi"/>
          <w:color w:val="000000"/>
          <w:lang w:val="en-US"/>
        </w:rPr>
      </w:pPr>
    </w:p>
    <w:p w14:paraId="46DD2F5C" w14:textId="77777777" w:rsidR="00C41DB7" w:rsidRDefault="00C41DB7" w:rsidP="00851B30">
      <w:pPr>
        <w:autoSpaceDE w:val="0"/>
        <w:autoSpaceDN w:val="0"/>
        <w:adjustRightInd w:val="0"/>
        <w:rPr>
          <w:rFonts w:eastAsiaTheme="minorHAnsi"/>
          <w:color w:val="000000"/>
          <w:lang w:val="en-US"/>
        </w:rPr>
      </w:pPr>
    </w:p>
    <w:p w14:paraId="2E6EB8BC" w14:textId="77777777" w:rsidR="00C41DB7" w:rsidRDefault="00C41DB7" w:rsidP="00851B30">
      <w:pPr>
        <w:autoSpaceDE w:val="0"/>
        <w:autoSpaceDN w:val="0"/>
        <w:adjustRightInd w:val="0"/>
        <w:rPr>
          <w:rFonts w:eastAsiaTheme="minorHAnsi"/>
          <w:color w:val="000000"/>
          <w:lang w:val="en-US"/>
        </w:rPr>
      </w:pPr>
    </w:p>
    <w:p w14:paraId="68B1D5BE" w14:textId="77777777" w:rsidR="00851B30"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lastRenderedPageBreak/>
        <w:t>2. Edit your company profile.</w:t>
      </w:r>
    </w:p>
    <w:p w14:paraId="0961C4E0" w14:textId="77777777" w:rsidR="00C41DB7" w:rsidRPr="004A1AB8" w:rsidRDefault="00C41DB7" w:rsidP="00851B30">
      <w:pPr>
        <w:autoSpaceDE w:val="0"/>
        <w:autoSpaceDN w:val="0"/>
        <w:adjustRightInd w:val="0"/>
        <w:rPr>
          <w:rFonts w:eastAsiaTheme="minorHAnsi"/>
          <w:color w:val="000000"/>
          <w:lang w:val="en-US"/>
        </w:rPr>
      </w:pPr>
    </w:p>
    <w:p w14:paraId="06CA799B" w14:textId="77777777" w:rsidR="004C3F5C" w:rsidRDefault="004C3F5C" w:rsidP="00851B30">
      <w:pPr>
        <w:autoSpaceDE w:val="0"/>
        <w:autoSpaceDN w:val="0"/>
        <w:adjustRightInd w:val="0"/>
        <w:rPr>
          <w:rFonts w:eastAsiaTheme="minorHAnsi"/>
          <w:color w:val="000000"/>
          <w:lang w:val="en-US"/>
        </w:rPr>
      </w:pPr>
      <w:r w:rsidRPr="004A1AB8">
        <w:rPr>
          <w:rFonts w:eastAsiaTheme="minorHAnsi"/>
          <w:noProof/>
          <w:color w:val="000000"/>
          <w:lang w:val="en-US"/>
        </w:rPr>
        <w:drawing>
          <wp:inline distT="0" distB="0" distL="0" distR="0" wp14:anchorId="0F9A2D88" wp14:editId="28D16232">
            <wp:extent cx="5943600" cy="3288879"/>
            <wp:effectExtent l="0" t="0" r="0" b="6985"/>
            <wp:docPr id="51" name="Picture 51" descr="C:\Users\USER\Pictures\SCREEN SHOTS\COMPAN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 SHOTS\COMPANY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88879"/>
                    </a:xfrm>
                    <a:prstGeom prst="rect">
                      <a:avLst/>
                    </a:prstGeom>
                    <a:noFill/>
                    <a:ln>
                      <a:noFill/>
                    </a:ln>
                  </pic:spPr>
                </pic:pic>
              </a:graphicData>
            </a:graphic>
          </wp:inline>
        </w:drawing>
      </w:r>
    </w:p>
    <w:p w14:paraId="20A7D393" w14:textId="77777777" w:rsidR="00D37A75" w:rsidRDefault="00D37A75" w:rsidP="00851B30">
      <w:pPr>
        <w:autoSpaceDE w:val="0"/>
        <w:autoSpaceDN w:val="0"/>
        <w:adjustRightInd w:val="0"/>
        <w:rPr>
          <w:rFonts w:eastAsiaTheme="minorHAnsi"/>
          <w:color w:val="000000"/>
          <w:lang w:val="en-US"/>
        </w:rPr>
      </w:pPr>
    </w:p>
    <w:p w14:paraId="616C84F1" w14:textId="77777777" w:rsidR="00D37A75" w:rsidRPr="004A1AB8" w:rsidRDefault="00D37A75" w:rsidP="00851B30">
      <w:pPr>
        <w:autoSpaceDE w:val="0"/>
        <w:autoSpaceDN w:val="0"/>
        <w:adjustRightInd w:val="0"/>
        <w:rPr>
          <w:rFonts w:eastAsiaTheme="minorHAnsi"/>
          <w:color w:val="000000"/>
          <w:lang w:val="en-US"/>
        </w:rPr>
      </w:pPr>
    </w:p>
    <w:p w14:paraId="1B3509E3" w14:textId="77777777" w:rsidR="004C3F5C" w:rsidRPr="004A1AB8" w:rsidRDefault="008B497D" w:rsidP="00851B30">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670528" behindDoc="0" locked="0" layoutInCell="1" allowOverlap="1" wp14:anchorId="03B0DCF4" wp14:editId="33192660">
                <wp:simplePos x="0" y="0"/>
                <wp:positionH relativeFrom="column">
                  <wp:posOffset>5000625</wp:posOffset>
                </wp:positionH>
                <wp:positionV relativeFrom="paragraph">
                  <wp:posOffset>2908935</wp:posOffset>
                </wp:positionV>
                <wp:extent cx="400050" cy="381000"/>
                <wp:effectExtent l="19050" t="19050" r="38100" b="38100"/>
                <wp:wrapNone/>
                <wp:docPr id="28" name="Notched Right Arrow 28"/>
                <wp:cNvGraphicFramePr/>
                <a:graphic xmlns:a="http://schemas.openxmlformats.org/drawingml/2006/main">
                  <a:graphicData uri="http://schemas.microsoft.com/office/word/2010/wordprocessingShape">
                    <wps:wsp>
                      <wps:cNvSpPr/>
                      <wps:spPr>
                        <a:xfrm>
                          <a:off x="0" y="0"/>
                          <a:ext cx="40005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5028FAA" w14:textId="77777777" w:rsidR="00713C6B" w:rsidRPr="00E35407" w:rsidRDefault="00713C6B" w:rsidP="008B497D">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0DCF4" id="Notched Right Arrow 28" o:spid="_x0000_s1029" type="#_x0000_t94" style="position:absolute;margin-left:393.75pt;margin-top:229.05pt;width:31.5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" adj="11314" fillcolor="#dbdbdb" strokecolor="#41719c" strokeweight="1pt">
                <v:textbox>
                  <w:txbxContent>
                    <w:p w14:paraId="05028FAA" w14:textId="77777777" w:rsidR="00713C6B" w:rsidRPr="00E35407" w:rsidRDefault="00713C6B" w:rsidP="008B497D">
                      <w:pPr>
                        <w:jc w:val="center"/>
                        <w:rPr>
                          <w:color w:val="000000" w:themeColor="text1"/>
                          <w:sz w:val="16"/>
                          <w:szCs w:val="16"/>
                        </w:rPr>
                      </w:pPr>
                      <w:r w:rsidRPr="00E35407">
                        <w:rPr>
                          <w:color w:val="000000" w:themeColor="text1"/>
                          <w:sz w:val="16"/>
                          <w:szCs w:val="16"/>
                        </w:rPr>
                        <w:t>3</w:t>
                      </w:r>
                    </w:p>
                  </w:txbxContent>
                </v:textbox>
              </v:shape>
            </w:pict>
          </mc:Fallback>
        </mc:AlternateContent>
      </w:r>
      <w:r w:rsidR="004C3F5C" w:rsidRPr="004A1AB8">
        <w:rPr>
          <w:rFonts w:eastAsiaTheme="minorHAnsi"/>
          <w:noProof/>
          <w:color w:val="000000"/>
          <w:lang w:val="en-US"/>
        </w:rPr>
        <w:drawing>
          <wp:inline distT="0" distB="0" distL="0" distR="0" wp14:anchorId="66E21161" wp14:editId="09C1B4A5">
            <wp:extent cx="5943600" cy="3224625"/>
            <wp:effectExtent l="0" t="0" r="0" b="0"/>
            <wp:docPr id="52" name="Picture 52" descr="C:\Users\USER\Pictures\SCREEN SHOTS\COMPAN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 SHOTS\COMPANY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24625"/>
                    </a:xfrm>
                    <a:prstGeom prst="rect">
                      <a:avLst/>
                    </a:prstGeom>
                    <a:noFill/>
                    <a:ln>
                      <a:noFill/>
                    </a:ln>
                  </pic:spPr>
                </pic:pic>
              </a:graphicData>
            </a:graphic>
          </wp:inline>
        </w:drawing>
      </w:r>
    </w:p>
    <w:p w14:paraId="5CC9185D" w14:textId="77777777" w:rsidR="00E17A30" w:rsidRPr="004A1AB8" w:rsidRDefault="00E17A30" w:rsidP="00851B30">
      <w:pPr>
        <w:autoSpaceDE w:val="0"/>
        <w:autoSpaceDN w:val="0"/>
        <w:adjustRightInd w:val="0"/>
        <w:rPr>
          <w:rFonts w:eastAsiaTheme="minorHAnsi"/>
          <w:color w:val="000000"/>
          <w:lang w:val="en-US"/>
        </w:rPr>
      </w:pPr>
    </w:p>
    <w:p w14:paraId="29B88BE4" w14:textId="77777777" w:rsidR="004C3F5C" w:rsidRPr="004A1AB8" w:rsidRDefault="00851B30" w:rsidP="00C41DB7">
      <w:pPr>
        <w:tabs>
          <w:tab w:val="left" w:pos="2112"/>
        </w:tabs>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Save</w:t>
      </w:r>
      <w:r w:rsidRPr="004A1AB8">
        <w:rPr>
          <w:rFonts w:eastAsiaTheme="minorHAnsi"/>
          <w:color w:val="000000"/>
          <w:lang w:val="en-US"/>
        </w:rPr>
        <w:t>.</w:t>
      </w:r>
      <w:r w:rsidR="00C41DB7">
        <w:rPr>
          <w:rFonts w:eastAsiaTheme="minorHAnsi"/>
          <w:color w:val="000000"/>
          <w:lang w:val="en-US"/>
        </w:rPr>
        <w:tab/>
      </w:r>
    </w:p>
    <w:p w14:paraId="27DB7715" w14:textId="77777777" w:rsidR="004C3F5C" w:rsidRPr="004A1AB8" w:rsidRDefault="004C3F5C" w:rsidP="00851B30">
      <w:pPr>
        <w:autoSpaceDE w:val="0"/>
        <w:autoSpaceDN w:val="0"/>
        <w:adjustRightInd w:val="0"/>
        <w:rPr>
          <w:rFonts w:eastAsiaTheme="minorHAnsi"/>
          <w:color w:val="000000"/>
          <w:lang w:val="en-US"/>
        </w:rPr>
      </w:pPr>
    </w:p>
    <w:p w14:paraId="29741E85" w14:textId="77777777" w:rsidR="004C3F5C" w:rsidRPr="004A1AB8" w:rsidRDefault="004C3F5C" w:rsidP="00851B30">
      <w:pPr>
        <w:autoSpaceDE w:val="0"/>
        <w:autoSpaceDN w:val="0"/>
        <w:adjustRightInd w:val="0"/>
        <w:rPr>
          <w:rFonts w:eastAsiaTheme="minorHAnsi"/>
          <w:color w:val="000000"/>
          <w:lang w:val="en-US"/>
        </w:rPr>
      </w:pPr>
    </w:p>
    <w:p w14:paraId="66C3AF81" w14:textId="77777777" w:rsidR="004A1AB8" w:rsidRPr="004A1AB8" w:rsidRDefault="004A1AB8">
      <w:pPr>
        <w:spacing w:after="200" w:line="276" w:lineRule="auto"/>
        <w:rPr>
          <w:rFonts w:eastAsiaTheme="minorHAnsi"/>
          <w:color w:val="000000"/>
          <w:lang w:val="en-US"/>
        </w:rPr>
      </w:pPr>
      <w:r w:rsidRPr="004A1AB8">
        <w:rPr>
          <w:rFonts w:eastAsiaTheme="minorHAnsi"/>
          <w:color w:val="000000"/>
          <w:lang w:val="en-US"/>
        </w:rPr>
        <w:br w:type="page"/>
      </w:r>
    </w:p>
    <w:p w14:paraId="7C30C3DF" w14:textId="77777777" w:rsidR="004A1AB8" w:rsidRPr="003C0375" w:rsidRDefault="004A1AB8" w:rsidP="004A1AB8">
      <w:pPr>
        <w:pStyle w:val="Heading1"/>
        <w:rPr>
          <w:color w:val="1F497D" w:themeColor="text2"/>
        </w:rPr>
      </w:pPr>
      <w:bookmarkStart w:id="74" w:name="_Toc480286497"/>
      <w:bookmarkStart w:id="75" w:name="_Toc479445080"/>
      <w:r w:rsidRPr="003C0375">
        <w:rPr>
          <w:color w:val="1F497D" w:themeColor="text2"/>
        </w:rPr>
        <w:lastRenderedPageBreak/>
        <w:t>OPERATIONAL AND FINANCIAL MODULES</w:t>
      </w:r>
      <w:bookmarkEnd w:id="74"/>
    </w:p>
    <w:p w14:paraId="75D7444F" w14:textId="77777777" w:rsidR="00F12766" w:rsidRPr="003C0375" w:rsidRDefault="00851B30" w:rsidP="004A1AB8">
      <w:pPr>
        <w:pStyle w:val="Heading2"/>
        <w:rPr>
          <w:color w:val="1F497D" w:themeColor="text2"/>
        </w:rPr>
      </w:pPr>
      <w:bookmarkStart w:id="76" w:name="_Toc480286498"/>
      <w:r w:rsidRPr="003C0375">
        <w:rPr>
          <w:color w:val="1F497D" w:themeColor="text2"/>
        </w:rPr>
        <w:t>ACCOUNTS PAYABLE</w:t>
      </w:r>
      <w:bookmarkEnd w:id="75"/>
      <w:bookmarkEnd w:id="76"/>
    </w:p>
    <w:p w14:paraId="5E64861B" w14:textId="77777777" w:rsidR="003A4155" w:rsidRPr="004A1AB8" w:rsidRDefault="003A4155" w:rsidP="003A4155"/>
    <w:p w14:paraId="517999F1" w14:textId="77777777" w:rsidR="0070406B" w:rsidRPr="004A1AB8" w:rsidRDefault="0070406B" w:rsidP="00B20290"/>
    <w:p w14:paraId="41138E1D" w14:textId="77777777" w:rsidR="00594C77" w:rsidRPr="003C0375" w:rsidRDefault="00851B30" w:rsidP="00594C77">
      <w:pPr>
        <w:rPr>
          <w:color w:val="1F497D" w:themeColor="text2"/>
          <w:sz w:val="28"/>
          <w:u w:val="single"/>
        </w:rPr>
      </w:pPr>
      <w:r w:rsidRPr="004A1AB8">
        <w:t>The Module</w:t>
      </w:r>
      <w:r w:rsidR="00E57230" w:rsidRPr="004A1AB8">
        <w:t xml:space="preserve"> is made of:</w:t>
      </w:r>
    </w:p>
    <w:p w14:paraId="263FC707" w14:textId="77777777" w:rsidR="001077AE" w:rsidRPr="003C0375" w:rsidRDefault="001077AE" w:rsidP="003C0375">
      <w:pPr>
        <w:pStyle w:val="Heading3"/>
      </w:pPr>
      <w:bookmarkStart w:id="77" w:name="_Toc480286499"/>
      <w:r w:rsidRPr="003C0375">
        <w:t>Adding, Modifying, or Deleting a Vendor Group</w:t>
      </w:r>
      <w:bookmarkEnd w:id="77"/>
    </w:p>
    <w:p w14:paraId="77C31EDF" w14:textId="77777777" w:rsidR="001077AE" w:rsidRPr="004A1AB8" w:rsidRDefault="001077AE" w:rsidP="001077AE">
      <w:pPr>
        <w:spacing w:before="100" w:beforeAutospacing="1" w:after="100" w:afterAutospacing="1" w:line="282" w:lineRule="atLeast"/>
        <w:rPr>
          <w:i/>
          <w:color w:val="2B2421"/>
        </w:rPr>
      </w:pPr>
      <w:r w:rsidRPr="004A1AB8">
        <w:rPr>
          <w:i/>
          <w:color w:val="2B2421"/>
        </w:rPr>
        <w:t>You use the A/P Vendor Groups screen to add records for vendor groups to Accounts Payable. You must add at least one vendor group record before you can add vendor records.</w:t>
      </w:r>
    </w:p>
    <w:p w14:paraId="13844E38" w14:textId="77777777" w:rsidR="001077AE" w:rsidRPr="004A1AB8" w:rsidRDefault="001077AE" w:rsidP="001077AE">
      <w:pPr>
        <w:spacing w:before="100" w:beforeAutospacing="1" w:after="100" w:afterAutospacing="1" w:line="282" w:lineRule="atLeast"/>
        <w:rPr>
          <w:color w:val="2B2421"/>
        </w:rPr>
      </w:pPr>
      <w:r w:rsidRPr="004A1AB8">
        <w:rPr>
          <w:color w:val="2B2421"/>
        </w:rPr>
        <w:t>You can change the information in a vendor group record at any time, with some restrictions. </w:t>
      </w:r>
      <w:hyperlink r:id="rId14" w:history="1">
        <w:r w:rsidRPr="004A1AB8">
          <w:rPr>
            <w:color w:val="255BC7"/>
          </w:rPr>
          <w:t>More...</w:t>
        </w:r>
      </w:hyperlink>
    </w:p>
    <w:p w14:paraId="55B981E6" w14:textId="77777777" w:rsidR="001077AE" w:rsidRPr="004A1AB8" w:rsidRDefault="001077AE" w:rsidP="001077AE">
      <w:pPr>
        <w:pBdr>
          <w:top w:val="single" w:sz="6" w:space="4" w:color="00A4CF"/>
          <w:left w:val="single" w:sz="6" w:space="5" w:color="00A4CF"/>
          <w:bottom w:val="single" w:sz="6" w:space="4" w:color="00A4CF"/>
          <w:right w:val="single" w:sz="6" w:space="5" w:color="00A4CF"/>
        </w:pBdr>
        <w:spacing w:before="100" w:beforeAutospacing="1" w:after="150" w:line="292" w:lineRule="atLeast"/>
        <w:rPr>
          <w:color w:val="2B2421"/>
        </w:rPr>
      </w:pPr>
      <w:r w:rsidRPr="004A1AB8">
        <w:rPr>
          <w:b/>
          <w:bCs/>
          <w:color w:val="2B2421"/>
        </w:rPr>
        <w:t>Note: </w:t>
      </w:r>
      <w:r w:rsidRPr="004A1AB8">
        <w:rPr>
          <w:color w:val="2B2421"/>
        </w:rPr>
        <w:t>Most of the changes you make to a vendor group record have an effect only on new vendor records you create and add to the group, later.</w:t>
      </w:r>
    </w:p>
    <w:p w14:paraId="48B9404D" w14:textId="77777777" w:rsidR="001077AE" w:rsidRPr="004A1AB8" w:rsidRDefault="001077AE" w:rsidP="001077AE">
      <w:pPr>
        <w:spacing w:before="360" w:line="326" w:lineRule="atLeast"/>
        <w:rPr>
          <w:b/>
          <w:bCs/>
          <w:color w:val="2B2421"/>
        </w:rPr>
      </w:pPr>
      <w:r w:rsidRPr="004A1AB8">
        <w:rPr>
          <w:b/>
          <w:bCs/>
          <w:color w:val="2B2421"/>
        </w:rPr>
        <w:t>To add a vendor group record:</w:t>
      </w:r>
    </w:p>
    <w:p w14:paraId="05E4AB75" w14:textId="77777777" w:rsidR="001077AE" w:rsidRPr="004A1AB8" w:rsidRDefault="001077AE" w:rsidP="004E49F0">
      <w:pPr>
        <w:numPr>
          <w:ilvl w:val="0"/>
          <w:numId w:val="4"/>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14:paraId="3092670B" w14:textId="77777777" w:rsidR="00A95F7D" w:rsidRPr="004A1AB8" w:rsidRDefault="008B497D" w:rsidP="00A95F7D">
      <w:pPr>
        <w:spacing w:before="150" w:after="150" w:line="288" w:lineRule="atLeast"/>
        <w:ind w:left="360" w:right="225"/>
        <w:rPr>
          <w:color w:val="2B2421"/>
        </w:rPr>
      </w:pPr>
      <w:r>
        <w:rPr>
          <w:noProof/>
          <w:lang w:val="en-US"/>
        </w:rPr>
        <mc:AlternateContent>
          <mc:Choice Requires="wps">
            <w:drawing>
              <wp:anchor distT="0" distB="0" distL="114300" distR="114300" simplePos="0" relativeHeight="251676672" behindDoc="0" locked="0" layoutInCell="1" allowOverlap="1" wp14:anchorId="673BE1D3" wp14:editId="7F534B38">
                <wp:simplePos x="0" y="0"/>
                <wp:positionH relativeFrom="column">
                  <wp:posOffset>1828800</wp:posOffset>
                </wp:positionH>
                <wp:positionV relativeFrom="paragraph">
                  <wp:posOffset>1467485</wp:posOffset>
                </wp:positionV>
                <wp:extent cx="381000" cy="409575"/>
                <wp:effectExtent l="19050" t="19050" r="19050" b="47625"/>
                <wp:wrapNone/>
                <wp:docPr id="55" name="Notched Right Arrow 55"/>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4268744" w14:textId="77777777" w:rsidR="00713C6B" w:rsidRPr="00E35407" w:rsidRDefault="00713C6B" w:rsidP="008B497D">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BE1D3" id="Notched Right Arrow 55" o:spid="_x0000_s1030" type="#_x0000_t94" style="position:absolute;left:0;text-align:left;margin-left:2in;margin-top:115.55pt;width:30pt;height:3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eyqwIAAHU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" adj="10800" fillcolor="#dbdbdb" strokecolor="#41719c" strokeweight="1pt">
                <v:textbox>
                  <w:txbxContent>
                    <w:p w14:paraId="24268744" w14:textId="77777777" w:rsidR="00713C6B" w:rsidRPr="00E35407" w:rsidRDefault="00713C6B" w:rsidP="008B497D">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39798EF1" wp14:editId="076D8719">
                <wp:simplePos x="0" y="0"/>
                <wp:positionH relativeFrom="column">
                  <wp:posOffset>-95250</wp:posOffset>
                </wp:positionH>
                <wp:positionV relativeFrom="paragraph">
                  <wp:posOffset>770890</wp:posOffset>
                </wp:positionV>
                <wp:extent cx="381000" cy="371475"/>
                <wp:effectExtent l="19050" t="19050" r="38100" b="47625"/>
                <wp:wrapNone/>
                <wp:docPr id="54" name="Notched Right Arrow 5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97D1776" w14:textId="77777777" w:rsidR="00713C6B" w:rsidRPr="00E35407" w:rsidRDefault="00713C6B" w:rsidP="008B497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98EF1" id="Notched Right Arrow 54" o:spid="_x0000_s1031" type="#_x0000_t94" style="position:absolute;left:0;text-align:left;margin-left:-7.5pt;margin-top:60.7pt;width:30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1FDqgIAAHU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" adj="11070" fillcolor="#dbdbdb" strokecolor="#41719c" strokeweight="1pt">
                <v:textbox>
                  <w:txbxContent>
                    <w:p w14:paraId="697D1776" w14:textId="77777777" w:rsidR="00713C6B" w:rsidRPr="00E35407" w:rsidRDefault="00713C6B" w:rsidP="008B497D">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0FE491DE" wp14:editId="4EBCA593">
                <wp:simplePos x="0" y="0"/>
                <wp:positionH relativeFrom="margin">
                  <wp:posOffset>514032</wp:posOffset>
                </wp:positionH>
                <wp:positionV relativeFrom="paragraph">
                  <wp:posOffset>229554</wp:posOffset>
                </wp:positionV>
                <wp:extent cx="551815" cy="337820"/>
                <wp:effectExtent l="0" t="26352" r="31432" b="31433"/>
                <wp:wrapNone/>
                <wp:docPr id="53" name="Notched Right Arrow 5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6A3C5C4" w14:textId="77777777" w:rsidR="00713C6B" w:rsidRPr="00D8577C" w:rsidRDefault="00713C6B"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91DE" id="Notched Right Arrow 53" o:spid="_x0000_s1032" type="#_x0000_t94" style="position:absolute;left:0;text-align:left;margin-left:40.45pt;margin-top:18.1pt;width:43.45pt;height:26.6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pT2QIAANc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" adj="15096,2924" fillcolor="#dbdbdb" strokecolor="#41719c" strokeweight="1pt">
                <v:textbox style="layout-flow:vertical;mso-layout-flow-alt:bottom-to-top">
                  <w:txbxContent>
                    <w:p w14:paraId="56A3C5C4" w14:textId="77777777" w:rsidR="00713C6B" w:rsidRPr="00D8577C" w:rsidRDefault="00713C6B" w:rsidP="008B497D">
                      <w:pPr>
                        <w:pStyle w:val="NoSpacing"/>
                        <w:jc w:val="center"/>
                        <w:rPr>
                          <w:sz w:val="16"/>
                          <w:szCs w:val="16"/>
                        </w:rPr>
                      </w:pPr>
                      <w:r>
                        <w:rPr>
                          <w:sz w:val="16"/>
                          <w:szCs w:val="16"/>
                        </w:rPr>
                        <w:t>1</w:t>
                      </w:r>
                    </w:p>
                  </w:txbxContent>
                </v:textbox>
                <w10:wrap anchorx="margin"/>
              </v:shape>
            </w:pict>
          </mc:Fallback>
        </mc:AlternateContent>
      </w:r>
      <w:r w:rsidR="00A95F7D" w:rsidRPr="004A1AB8">
        <w:rPr>
          <w:noProof/>
          <w:color w:val="2B2421"/>
          <w:lang w:val="en-US"/>
        </w:rPr>
        <w:drawing>
          <wp:inline distT="0" distB="0" distL="0" distR="0" wp14:anchorId="3628CD86" wp14:editId="56614E57">
            <wp:extent cx="5943600" cy="3057896"/>
            <wp:effectExtent l="0" t="0" r="0" b="9525"/>
            <wp:docPr id="29" name="Picture 29" descr="C:\Users\USER\Pictures\SCREEN SHOTS\AP VENDER GROUPS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AP VENDER GROUPS_L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57896"/>
                    </a:xfrm>
                    <a:prstGeom prst="rect">
                      <a:avLst/>
                    </a:prstGeom>
                    <a:noFill/>
                    <a:ln>
                      <a:noFill/>
                    </a:ln>
                  </pic:spPr>
                </pic:pic>
              </a:graphicData>
            </a:graphic>
          </wp:inline>
        </w:drawing>
      </w:r>
    </w:p>
    <w:p w14:paraId="7B87EC08" w14:textId="77777777" w:rsidR="004C3F5C" w:rsidRPr="004A1AB8" w:rsidRDefault="004C3F5C" w:rsidP="00A95F7D"/>
    <w:p w14:paraId="2876E359" w14:textId="77777777" w:rsidR="004C3F5C" w:rsidRPr="004A1AB8" w:rsidRDefault="004C3F5C" w:rsidP="00A95F7D"/>
    <w:p w14:paraId="73FC8B4B" w14:textId="77777777" w:rsidR="004C3F5C" w:rsidRPr="004A1AB8" w:rsidRDefault="004C3F5C" w:rsidP="00A95F7D"/>
    <w:p w14:paraId="3A78C4C4" w14:textId="77777777" w:rsidR="004C3F5C" w:rsidRPr="004A1AB8" w:rsidRDefault="004C3F5C" w:rsidP="00A95F7D"/>
    <w:p w14:paraId="46216B3E" w14:textId="77777777" w:rsidR="004C3F5C" w:rsidRPr="004A1AB8" w:rsidRDefault="004C3F5C" w:rsidP="00A95F7D"/>
    <w:p w14:paraId="0B1C13C6" w14:textId="77777777" w:rsidR="001077AE" w:rsidRPr="004A1AB8" w:rsidRDefault="00A95F7D" w:rsidP="00A95F7D">
      <w:r w:rsidRPr="004A1AB8">
        <w:lastRenderedPageBreak/>
        <w:t xml:space="preserve">2. </w:t>
      </w:r>
      <w:r w:rsidR="001077AE" w:rsidRPr="004A1AB8">
        <w:t>Click the </w:t>
      </w:r>
      <w:r w:rsidR="001077AE" w:rsidRPr="004A1AB8">
        <w:rPr>
          <w:b/>
          <w:bCs/>
        </w:rPr>
        <w:t>Create New</w:t>
      </w:r>
      <w:r w:rsidR="001077AE" w:rsidRPr="004A1AB8">
        <w:t> button.</w:t>
      </w:r>
    </w:p>
    <w:p w14:paraId="4F2F5C22" w14:textId="77777777" w:rsidR="00A95F7D" w:rsidRPr="004A1AB8" w:rsidRDefault="0095514E" w:rsidP="00A95F7D">
      <w:r>
        <w:rPr>
          <w:noProof/>
          <w:lang w:val="en-US"/>
        </w:rPr>
        <mc:AlternateContent>
          <mc:Choice Requires="wps">
            <w:drawing>
              <wp:anchor distT="0" distB="0" distL="114300" distR="114300" simplePos="0" relativeHeight="251691008" behindDoc="0" locked="0" layoutInCell="1" allowOverlap="1" wp14:anchorId="6E075670" wp14:editId="2A8C0A0A">
                <wp:simplePos x="0" y="0"/>
                <wp:positionH relativeFrom="margin">
                  <wp:posOffset>5398134</wp:posOffset>
                </wp:positionH>
                <wp:positionV relativeFrom="paragraph">
                  <wp:posOffset>2625409</wp:posOffset>
                </wp:positionV>
                <wp:extent cx="551815" cy="337820"/>
                <wp:effectExtent l="0" t="26352" r="31432" b="31433"/>
                <wp:wrapNone/>
                <wp:docPr id="65" name="Notched Right Arrow 6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90CCC38" w14:textId="77777777" w:rsidR="00713C6B" w:rsidRPr="00D8577C" w:rsidRDefault="00713C6B" w:rsidP="0095514E">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75670" id="Notched Right Arrow 65" o:spid="_x0000_s1033" type="#_x0000_t94" style="position:absolute;margin-left:425.05pt;margin-top:206.75pt;width:43.45pt;height:26.6pt;rotation:90;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" adj="15096,2924" fillcolor="#dbdbdb" strokecolor="#41719c" strokeweight="1pt">
                <v:textbox style="layout-flow:vertical;mso-layout-flow-alt:bottom-to-top">
                  <w:txbxContent>
                    <w:p w14:paraId="290CCC38" w14:textId="77777777" w:rsidR="00713C6B" w:rsidRPr="00D8577C" w:rsidRDefault="00713C6B" w:rsidP="0095514E">
                      <w:pPr>
                        <w:pStyle w:val="NoSpacing"/>
                        <w:jc w:val="center"/>
                        <w:rPr>
                          <w:sz w:val="16"/>
                          <w:szCs w:val="16"/>
                        </w:rPr>
                      </w:pPr>
                      <w:r>
                        <w:rPr>
                          <w:sz w:val="16"/>
                          <w:szCs w:val="16"/>
                        </w:rPr>
                        <w:t>7</w:t>
                      </w:r>
                    </w:p>
                  </w:txbxContent>
                </v:textbox>
                <w10:wrap anchorx="margin"/>
              </v:shape>
            </w:pict>
          </mc:Fallback>
        </mc:AlternateContent>
      </w:r>
      <w:r w:rsidR="00C92C27">
        <w:rPr>
          <w:noProof/>
          <w:lang w:val="en-US"/>
        </w:rPr>
        <mc:AlternateContent>
          <mc:Choice Requires="wps">
            <w:drawing>
              <wp:anchor distT="0" distB="0" distL="114300" distR="114300" simplePos="0" relativeHeight="251682816" behindDoc="0" locked="0" layoutInCell="1" allowOverlap="1" wp14:anchorId="5969E524" wp14:editId="4E88892B">
                <wp:simplePos x="0" y="0"/>
                <wp:positionH relativeFrom="column">
                  <wp:posOffset>1057275</wp:posOffset>
                </wp:positionH>
                <wp:positionV relativeFrom="paragraph">
                  <wp:posOffset>910590</wp:posOffset>
                </wp:positionV>
                <wp:extent cx="381000" cy="409575"/>
                <wp:effectExtent l="19050" t="19050" r="19050" b="47625"/>
                <wp:wrapNone/>
                <wp:docPr id="58" name="Notched Right Arrow 58"/>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9995AE6" w14:textId="77777777" w:rsidR="00713C6B" w:rsidRPr="00E35407" w:rsidRDefault="00713C6B" w:rsidP="00C92C27">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E524" id="Notched Right Arrow 58" o:spid="_x0000_s1034" type="#_x0000_t94" style="position:absolute;margin-left:83.25pt;margin-top:71.7pt;width:30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" adj="10800" fillcolor="#dbdbdb" strokecolor="#41719c" strokeweight="1pt">
                <v:textbox>
                  <w:txbxContent>
                    <w:p w14:paraId="79995AE6" w14:textId="77777777" w:rsidR="00713C6B" w:rsidRPr="00E35407" w:rsidRDefault="00713C6B" w:rsidP="00C92C27">
                      <w:pPr>
                        <w:jc w:val="center"/>
                        <w:rPr>
                          <w:color w:val="000000" w:themeColor="text1"/>
                          <w:sz w:val="16"/>
                          <w:szCs w:val="16"/>
                        </w:rPr>
                      </w:pPr>
                      <w:r w:rsidRPr="00E35407">
                        <w:rPr>
                          <w:color w:val="000000" w:themeColor="text1"/>
                          <w:sz w:val="16"/>
                          <w:szCs w:val="16"/>
                        </w:rPr>
                        <w:t>3</w:t>
                      </w:r>
                    </w:p>
                  </w:txbxContent>
                </v:textbox>
              </v:shape>
            </w:pict>
          </mc:Fallback>
        </mc:AlternateContent>
      </w:r>
      <w:r w:rsidR="00C92C27">
        <w:rPr>
          <w:noProof/>
          <w:lang w:val="en-US"/>
        </w:rPr>
        <mc:AlternateContent>
          <mc:Choice Requires="wps">
            <w:drawing>
              <wp:anchor distT="0" distB="0" distL="114300" distR="114300" simplePos="0" relativeHeight="251680768" behindDoc="0" locked="0" layoutInCell="1" allowOverlap="1" wp14:anchorId="67031075" wp14:editId="7B9B5089">
                <wp:simplePos x="0" y="0"/>
                <wp:positionH relativeFrom="column">
                  <wp:posOffset>-304800</wp:posOffset>
                </wp:positionH>
                <wp:positionV relativeFrom="paragraph">
                  <wp:posOffset>948691</wp:posOffset>
                </wp:positionV>
                <wp:extent cx="381000" cy="381000"/>
                <wp:effectExtent l="19050" t="19050" r="38100" b="38100"/>
                <wp:wrapNone/>
                <wp:docPr id="57" name="Notched Right Arrow 57"/>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E6A4388" w14:textId="77777777" w:rsidR="00713C6B" w:rsidRPr="00E35407" w:rsidRDefault="00713C6B" w:rsidP="00C92C27">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1075" id="Notched Right Arrow 57" o:spid="_x0000_s1035" type="#_x0000_t94" style="position:absolute;margin-left:-24pt;margin-top:74.7pt;width:30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" adj="10800" fillcolor="#dbdbdb" strokecolor="#41719c" strokeweight="1pt">
                <v:textbox>
                  <w:txbxContent>
                    <w:p w14:paraId="5E6A4388" w14:textId="77777777" w:rsidR="00713C6B" w:rsidRPr="00E35407" w:rsidRDefault="00713C6B" w:rsidP="00C92C27">
                      <w:pPr>
                        <w:jc w:val="center"/>
                        <w:rPr>
                          <w:color w:val="000000" w:themeColor="text1"/>
                          <w:sz w:val="16"/>
                          <w:szCs w:val="16"/>
                        </w:rPr>
                      </w:pPr>
                      <w:r>
                        <w:rPr>
                          <w:color w:val="000000" w:themeColor="text1"/>
                          <w:sz w:val="16"/>
                          <w:szCs w:val="16"/>
                        </w:rPr>
                        <w:t>2</w:t>
                      </w:r>
                    </w:p>
                  </w:txbxContent>
                </v:textbox>
              </v:shape>
            </w:pict>
          </mc:Fallback>
        </mc:AlternateContent>
      </w:r>
      <w:r w:rsidR="008B497D">
        <w:rPr>
          <w:noProof/>
          <w:lang w:val="en-US"/>
        </w:rPr>
        <mc:AlternateContent>
          <mc:Choice Requires="wps">
            <w:drawing>
              <wp:anchor distT="0" distB="0" distL="114300" distR="114300" simplePos="0" relativeHeight="251678720" behindDoc="0" locked="0" layoutInCell="1" allowOverlap="1" wp14:anchorId="106D9787" wp14:editId="575ABDFB">
                <wp:simplePos x="0" y="0"/>
                <wp:positionH relativeFrom="margin">
                  <wp:posOffset>5405596</wp:posOffset>
                </wp:positionH>
                <wp:positionV relativeFrom="paragraph">
                  <wp:posOffset>277336</wp:posOffset>
                </wp:positionV>
                <wp:extent cx="540065" cy="340043"/>
                <wp:effectExtent l="4762" t="14288" r="36513" b="36512"/>
                <wp:wrapNone/>
                <wp:docPr id="56" name="Notched Right Arrow 56"/>
                <wp:cNvGraphicFramePr/>
                <a:graphic xmlns:a="http://schemas.openxmlformats.org/drawingml/2006/main">
                  <a:graphicData uri="http://schemas.microsoft.com/office/word/2010/wordprocessingShape">
                    <wps:wsp>
                      <wps:cNvSpPr/>
                      <wps:spPr>
                        <a:xfrm rot="5400000">
                          <a:off x="0" y="0"/>
                          <a:ext cx="540065" cy="340043"/>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95CCF33" w14:textId="77777777" w:rsidR="00713C6B" w:rsidRPr="00D8577C" w:rsidRDefault="00713C6B"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D9787" id="Notched Right Arrow 56" o:spid="_x0000_s1036" type="#_x0000_t94" style="position:absolute;margin-left:425.65pt;margin-top:21.85pt;width:42.5pt;height:26.8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" adj="14911,2924" fillcolor="#dbdbdb" strokecolor="#41719c" strokeweight="1pt">
                <v:textbox style="layout-flow:vertical;mso-layout-flow-alt:bottom-to-top">
                  <w:txbxContent>
                    <w:p w14:paraId="795CCF33" w14:textId="77777777" w:rsidR="00713C6B" w:rsidRPr="00D8577C" w:rsidRDefault="00713C6B" w:rsidP="008B497D">
                      <w:pPr>
                        <w:pStyle w:val="NoSpacing"/>
                        <w:jc w:val="center"/>
                        <w:rPr>
                          <w:sz w:val="16"/>
                          <w:szCs w:val="16"/>
                        </w:rPr>
                      </w:pPr>
                      <w:r>
                        <w:rPr>
                          <w:sz w:val="16"/>
                          <w:szCs w:val="16"/>
                        </w:rPr>
                        <w:t>1</w:t>
                      </w:r>
                    </w:p>
                  </w:txbxContent>
                </v:textbox>
                <w10:wrap anchorx="margin"/>
              </v:shape>
            </w:pict>
          </mc:Fallback>
        </mc:AlternateContent>
      </w:r>
      <w:r w:rsidR="00A95F7D" w:rsidRPr="004A1AB8">
        <w:rPr>
          <w:noProof/>
          <w:lang w:val="en-US"/>
        </w:rPr>
        <w:drawing>
          <wp:inline distT="0" distB="0" distL="0" distR="0" wp14:anchorId="4F3718E7" wp14:editId="0FC34424">
            <wp:extent cx="5943600" cy="3266342"/>
            <wp:effectExtent l="0" t="0" r="0" b="0"/>
            <wp:docPr id="30" name="Picture 30" descr="C:\Users\USER\Pictures\SCREEN SHOTS\AP VENDOR GROUPS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 SHOTS\AP VENDOR GROUPS2_L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66342"/>
                    </a:xfrm>
                    <a:prstGeom prst="rect">
                      <a:avLst/>
                    </a:prstGeom>
                    <a:noFill/>
                    <a:ln>
                      <a:noFill/>
                    </a:ln>
                  </pic:spPr>
                </pic:pic>
              </a:graphicData>
            </a:graphic>
          </wp:inline>
        </w:drawing>
      </w:r>
    </w:p>
    <w:p w14:paraId="66EE6FF2" w14:textId="77777777" w:rsidR="001077AE" w:rsidRPr="004A1AB8" w:rsidRDefault="001077AE" w:rsidP="004E49F0">
      <w:pPr>
        <w:numPr>
          <w:ilvl w:val="0"/>
          <w:numId w:val="5"/>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enter a code for the new vendor group.</w:t>
      </w:r>
    </w:p>
    <w:p w14:paraId="644990D2" w14:textId="77777777" w:rsidR="00A95F7D" w:rsidRPr="004A1AB8" w:rsidRDefault="00EA1CB5" w:rsidP="00A95F7D">
      <w:r>
        <w:rPr>
          <w:noProof/>
          <w:lang w:val="en-US"/>
        </w:rPr>
        <mc:AlternateContent>
          <mc:Choice Requires="wps">
            <w:drawing>
              <wp:anchor distT="0" distB="0" distL="114300" distR="114300" simplePos="0" relativeHeight="251758592" behindDoc="0" locked="0" layoutInCell="1" allowOverlap="1" wp14:anchorId="5119D3F9" wp14:editId="66E5C874">
                <wp:simplePos x="0" y="0"/>
                <wp:positionH relativeFrom="column">
                  <wp:posOffset>-323850</wp:posOffset>
                </wp:positionH>
                <wp:positionV relativeFrom="paragraph">
                  <wp:posOffset>1519555</wp:posOffset>
                </wp:positionV>
                <wp:extent cx="381000" cy="381000"/>
                <wp:effectExtent l="19050" t="19050" r="38100" b="38100"/>
                <wp:wrapNone/>
                <wp:docPr id="101" name="Notched Right Arrow 101"/>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F6A6CDC" w14:textId="77777777" w:rsidR="00713C6B" w:rsidRPr="00E35407" w:rsidRDefault="00713C6B"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9D3F9" id="Notched Right Arrow 101" o:spid="_x0000_s1037" type="#_x0000_t94" style="position:absolute;margin-left:-25.5pt;margin-top:119.65pt;width:30pt;height:3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" adj="10800" fillcolor="#dbdbdb" strokecolor="#41719c" strokeweight="1pt">
                <v:textbox>
                  <w:txbxContent>
                    <w:p w14:paraId="3F6A6CDC" w14:textId="77777777" w:rsidR="00713C6B" w:rsidRPr="00E35407" w:rsidRDefault="00713C6B" w:rsidP="00EA1CB5">
                      <w:pPr>
                        <w:rPr>
                          <w:sz w:val="16"/>
                          <w:szCs w:val="16"/>
                        </w:rPr>
                      </w:pPr>
                      <w:r>
                        <w:rPr>
                          <w:sz w:val="16"/>
                          <w:szCs w:val="16"/>
                        </w:rPr>
                        <w:t>5</w:t>
                      </w:r>
                    </w:p>
                  </w:txbxContent>
                </v:textbox>
              </v:shape>
            </w:pict>
          </mc:Fallback>
        </mc:AlternateContent>
      </w:r>
      <w:r w:rsidR="00B43A4B">
        <w:rPr>
          <w:noProof/>
          <w:lang w:val="en-US"/>
        </w:rPr>
        <mc:AlternateContent>
          <mc:Choice Requires="wps">
            <w:drawing>
              <wp:anchor distT="0" distB="0" distL="114300" distR="114300" simplePos="0" relativeHeight="251688960" behindDoc="0" locked="0" layoutInCell="1" allowOverlap="1" wp14:anchorId="1847F18B" wp14:editId="1B0A2E73">
                <wp:simplePos x="0" y="0"/>
                <wp:positionH relativeFrom="column">
                  <wp:posOffset>-304800</wp:posOffset>
                </wp:positionH>
                <wp:positionV relativeFrom="paragraph">
                  <wp:posOffset>2414905</wp:posOffset>
                </wp:positionV>
                <wp:extent cx="371475" cy="390525"/>
                <wp:effectExtent l="19050" t="19050" r="28575" b="47625"/>
                <wp:wrapNone/>
                <wp:docPr id="62" name="Notched Right Arrow 62"/>
                <wp:cNvGraphicFramePr/>
                <a:graphic xmlns:a="http://schemas.openxmlformats.org/drawingml/2006/main">
                  <a:graphicData uri="http://schemas.microsoft.com/office/word/2010/wordprocessingShape">
                    <wps:wsp>
                      <wps:cNvSpPr/>
                      <wps:spPr>
                        <a:xfrm>
                          <a:off x="0" y="0"/>
                          <a:ext cx="371475" cy="39052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6F4D0F6" w14:textId="77777777" w:rsidR="00713C6B" w:rsidRPr="00E35407" w:rsidRDefault="00713C6B" w:rsidP="00B43A4B">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F18B" id="Notched Right Arrow 62" o:spid="_x0000_s1038" type="#_x0000_t94" style="position:absolute;margin-left:-24pt;margin-top:190.15pt;width:29.25pt;height:3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" adj="10800" fillcolor="#dbdbdb" strokecolor="#41719c" strokeweight="1pt">
                <v:textbox>
                  <w:txbxContent>
                    <w:p w14:paraId="36F4D0F6" w14:textId="77777777" w:rsidR="00713C6B" w:rsidRPr="00E35407" w:rsidRDefault="00713C6B" w:rsidP="00B43A4B">
                      <w:pPr>
                        <w:rPr>
                          <w:sz w:val="16"/>
                          <w:szCs w:val="16"/>
                        </w:rPr>
                      </w:pPr>
                      <w:r>
                        <w:rPr>
                          <w:sz w:val="16"/>
                          <w:szCs w:val="16"/>
                        </w:rPr>
                        <w:t>6</w:t>
                      </w:r>
                    </w:p>
                  </w:txbxContent>
                </v:textbox>
              </v:shape>
            </w:pict>
          </mc:Fallback>
        </mc:AlternateContent>
      </w:r>
      <w:r w:rsidR="00C92C27">
        <w:rPr>
          <w:noProof/>
          <w:lang w:val="en-US"/>
        </w:rPr>
        <mc:AlternateContent>
          <mc:Choice Requires="wps">
            <w:drawing>
              <wp:anchor distT="0" distB="0" distL="114300" distR="114300" simplePos="0" relativeHeight="251684864" behindDoc="0" locked="0" layoutInCell="1" allowOverlap="1" wp14:anchorId="70A4BA28" wp14:editId="7A867C33">
                <wp:simplePos x="0" y="0"/>
                <wp:positionH relativeFrom="column">
                  <wp:posOffset>-295275</wp:posOffset>
                </wp:positionH>
                <wp:positionV relativeFrom="paragraph">
                  <wp:posOffset>608965</wp:posOffset>
                </wp:positionV>
                <wp:extent cx="381000" cy="371475"/>
                <wp:effectExtent l="19050" t="19050" r="38100" b="47625"/>
                <wp:wrapNone/>
                <wp:docPr id="60" name="Notched Right Arrow 6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207030F" w14:textId="77777777" w:rsidR="00713C6B" w:rsidRPr="00E35407" w:rsidRDefault="00713C6B" w:rsidP="00C92C27">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BA28" id="Notched Right Arrow 60" o:spid="_x0000_s1039" type="#_x0000_t94" style="position:absolute;margin-left:-23.25pt;margin-top:47.95pt;width:30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GICrAIAAHY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" adj="11070" fillcolor="#dbdbdb" strokecolor="#41719c" strokeweight="1pt">
                <v:textbox>
                  <w:txbxContent>
                    <w:p w14:paraId="7207030F" w14:textId="77777777" w:rsidR="00713C6B" w:rsidRPr="00E35407" w:rsidRDefault="00713C6B" w:rsidP="00C92C27">
                      <w:pPr>
                        <w:jc w:val="center"/>
                        <w:rPr>
                          <w:sz w:val="16"/>
                          <w:szCs w:val="16"/>
                        </w:rPr>
                      </w:pPr>
                      <w:r>
                        <w:rPr>
                          <w:sz w:val="16"/>
                          <w:szCs w:val="16"/>
                        </w:rPr>
                        <w:t>4</w:t>
                      </w:r>
                    </w:p>
                  </w:txbxContent>
                </v:textbox>
              </v:shape>
            </w:pict>
          </mc:Fallback>
        </mc:AlternateContent>
      </w:r>
      <w:r w:rsidR="00A95F7D" w:rsidRPr="004A1AB8">
        <w:rPr>
          <w:noProof/>
          <w:lang w:val="en-US"/>
        </w:rPr>
        <w:drawing>
          <wp:inline distT="0" distB="0" distL="0" distR="0" wp14:anchorId="1457B17B" wp14:editId="03408664">
            <wp:extent cx="5943600" cy="2760324"/>
            <wp:effectExtent l="0" t="0" r="0" b="2540"/>
            <wp:docPr id="31" name="Picture 31" descr="C:\Users\USER\Pictures\SCREEN SHOTS\AP VENDOR GROUPS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P VENDOR GROUPS3_L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0324"/>
                    </a:xfrm>
                    <a:prstGeom prst="rect">
                      <a:avLst/>
                    </a:prstGeom>
                    <a:noFill/>
                    <a:ln>
                      <a:noFill/>
                    </a:ln>
                  </pic:spPr>
                </pic:pic>
              </a:graphicData>
            </a:graphic>
          </wp:inline>
        </w:drawing>
      </w:r>
    </w:p>
    <w:p w14:paraId="7545B66E" w14:textId="77777777" w:rsidR="001077AE" w:rsidRPr="004A1AB8" w:rsidRDefault="001077AE" w:rsidP="004E49F0">
      <w:pPr>
        <w:numPr>
          <w:ilvl w:val="0"/>
          <w:numId w:val="6"/>
        </w:numPr>
        <w:spacing w:before="150" w:after="150" w:line="288" w:lineRule="atLeast"/>
        <w:ind w:left="300" w:right="225"/>
        <w:rPr>
          <w:color w:val="2B2421"/>
        </w:rPr>
      </w:pPr>
      <w:r w:rsidRPr="004A1AB8">
        <w:rPr>
          <w:color w:val="2B2421"/>
        </w:rPr>
        <w:t>Complete the fields on the vendor group record.</w:t>
      </w:r>
    </w:p>
    <w:p w14:paraId="0E749A9E" w14:textId="77777777" w:rsidR="001077AE" w:rsidRPr="004A1AB8" w:rsidRDefault="001077AE" w:rsidP="004E49F0">
      <w:pPr>
        <w:numPr>
          <w:ilvl w:val="0"/>
          <w:numId w:val="7"/>
        </w:numPr>
        <w:spacing w:before="150" w:after="150" w:line="288" w:lineRule="atLeast"/>
        <w:ind w:left="300" w:right="225"/>
        <w:rPr>
          <w:color w:val="2B2421"/>
        </w:rPr>
      </w:pPr>
      <w:r w:rsidRPr="004A1AB8">
        <w:rPr>
          <w:color w:val="2B2421"/>
        </w:rPr>
        <w:t>Click </w:t>
      </w:r>
      <w:r w:rsidRPr="004A1AB8">
        <w:rPr>
          <w:b/>
          <w:bCs/>
          <w:color w:val="2B2421"/>
        </w:rPr>
        <w:t>Add</w:t>
      </w:r>
      <w:r w:rsidRPr="004A1AB8">
        <w:rPr>
          <w:color w:val="2B2421"/>
        </w:rPr>
        <w:t>.</w:t>
      </w:r>
    </w:p>
    <w:p w14:paraId="2A5C4E3B" w14:textId="77777777" w:rsidR="001077AE" w:rsidRPr="00476C95" w:rsidRDefault="001077AE" w:rsidP="001077AE">
      <w:pPr>
        <w:spacing w:before="360" w:line="326" w:lineRule="atLeast"/>
        <w:rPr>
          <w:b/>
          <w:bCs/>
          <w:i/>
          <w:color w:val="2B2421"/>
          <w:sz w:val="20"/>
          <w:szCs w:val="20"/>
          <w:rPrChange w:id="78" w:author="USER" w:date="2017-06-01T15:41:00Z">
            <w:rPr>
              <w:b/>
              <w:bCs/>
              <w:color w:val="2B2421"/>
            </w:rPr>
          </w:rPrChange>
        </w:rPr>
      </w:pPr>
      <w:r w:rsidRPr="00476C95">
        <w:rPr>
          <w:b/>
          <w:bCs/>
          <w:i/>
          <w:color w:val="2B2421"/>
          <w:sz w:val="20"/>
          <w:szCs w:val="20"/>
          <w:rPrChange w:id="79" w:author="USER" w:date="2017-06-01T15:41:00Z">
            <w:rPr>
              <w:b/>
              <w:bCs/>
              <w:color w:val="2B2421"/>
            </w:rPr>
          </w:rPrChange>
        </w:rPr>
        <w:t>To edit or view an existing vendor group record:</w:t>
      </w:r>
    </w:p>
    <w:p w14:paraId="3231F511" w14:textId="77777777" w:rsidR="001077AE" w:rsidRPr="004A1AB8" w:rsidRDefault="001077AE" w:rsidP="004E49F0">
      <w:pPr>
        <w:numPr>
          <w:ilvl w:val="0"/>
          <w:numId w:val="8"/>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14:paraId="41935987" w14:textId="77777777" w:rsidR="001077AE" w:rsidRPr="004A1AB8" w:rsidRDefault="001077AE" w:rsidP="004E49F0">
      <w:pPr>
        <w:numPr>
          <w:ilvl w:val="0"/>
          <w:numId w:val="9"/>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vendor group record you want to edit.</w:t>
      </w:r>
    </w:p>
    <w:p w14:paraId="4CDE6D67" w14:textId="77777777" w:rsidR="001077AE" w:rsidRPr="004A1AB8" w:rsidRDefault="001077AE" w:rsidP="004E49F0">
      <w:pPr>
        <w:numPr>
          <w:ilvl w:val="0"/>
          <w:numId w:val="10"/>
        </w:numPr>
        <w:spacing w:before="150" w:after="150" w:line="288" w:lineRule="atLeast"/>
        <w:ind w:left="300" w:right="225"/>
        <w:rPr>
          <w:color w:val="2B2421"/>
        </w:rPr>
      </w:pPr>
      <w:r w:rsidRPr="004A1AB8">
        <w:rPr>
          <w:color w:val="2B2421"/>
        </w:rPr>
        <w:lastRenderedPageBreak/>
        <w:t>Make the changes you need in the record.</w:t>
      </w:r>
    </w:p>
    <w:p w14:paraId="0C17EEB3" w14:textId="77777777" w:rsidR="00A95F7D" w:rsidRPr="004A1AB8" w:rsidRDefault="00A95F7D" w:rsidP="00A95F7D">
      <w:r w:rsidRPr="004A1AB8">
        <w:rPr>
          <w:noProof/>
          <w:lang w:val="en-US"/>
        </w:rPr>
        <w:drawing>
          <wp:inline distT="0" distB="0" distL="0" distR="0" wp14:anchorId="5D706179" wp14:editId="3B58532C">
            <wp:extent cx="5943600" cy="3105586"/>
            <wp:effectExtent l="0" t="0" r="0" b="0"/>
            <wp:docPr id="32" name="Picture 32" descr="C:\Users\USER\Pictures\SCREEN SHOTS\AP VENDOR GROUPS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AP VENDOR GROUPS4_L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5586"/>
                    </a:xfrm>
                    <a:prstGeom prst="rect">
                      <a:avLst/>
                    </a:prstGeom>
                    <a:noFill/>
                    <a:ln>
                      <a:noFill/>
                    </a:ln>
                  </pic:spPr>
                </pic:pic>
              </a:graphicData>
            </a:graphic>
          </wp:inline>
        </w:drawing>
      </w:r>
    </w:p>
    <w:p w14:paraId="0D2CFA2F" w14:textId="77777777" w:rsidR="001077AE" w:rsidRPr="004A1AB8" w:rsidRDefault="001077AE" w:rsidP="004E49F0">
      <w:pPr>
        <w:numPr>
          <w:ilvl w:val="0"/>
          <w:numId w:val="11"/>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14:paraId="1186968C" w14:textId="77777777" w:rsidR="001077AE" w:rsidRPr="004A1AB8" w:rsidRDefault="001077AE" w:rsidP="001077AE">
      <w:pPr>
        <w:spacing w:before="360" w:line="326" w:lineRule="atLeast"/>
        <w:rPr>
          <w:b/>
          <w:bCs/>
          <w:color w:val="2B2421"/>
        </w:rPr>
      </w:pPr>
      <w:r w:rsidRPr="004A1AB8">
        <w:rPr>
          <w:b/>
          <w:bCs/>
          <w:color w:val="2B2421"/>
        </w:rPr>
        <w:t>To delete a vendor group record:</w:t>
      </w:r>
    </w:p>
    <w:p w14:paraId="734A388C" w14:textId="77777777" w:rsidR="001077AE" w:rsidRPr="004A1AB8" w:rsidRDefault="001077AE" w:rsidP="004E49F0">
      <w:pPr>
        <w:numPr>
          <w:ilvl w:val="0"/>
          <w:numId w:val="12"/>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14:paraId="01683BD7" w14:textId="77777777" w:rsidR="001077AE" w:rsidRPr="004A1AB8" w:rsidRDefault="001077AE" w:rsidP="004E49F0">
      <w:pPr>
        <w:numPr>
          <w:ilvl w:val="0"/>
          <w:numId w:val="13"/>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vendor group record you want to delete.</w:t>
      </w:r>
    </w:p>
    <w:p w14:paraId="16CC46A7" w14:textId="77777777" w:rsidR="001077AE" w:rsidRPr="004A1AB8" w:rsidRDefault="001077AE" w:rsidP="004E49F0">
      <w:pPr>
        <w:numPr>
          <w:ilvl w:val="0"/>
          <w:numId w:val="14"/>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14:paraId="35BF3A34" w14:textId="77777777" w:rsidR="001077AE" w:rsidRPr="004A1AB8" w:rsidRDefault="001077AE" w:rsidP="004E49F0">
      <w:pPr>
        <w:numPr>
          <w:ilvl w:val="0"/>
          <w:numId w:val="15"/>
        </w:numPr>
        <w:spacing w:before="150" w:after="150" w:line="288" w:lineRule="atLeast"/>
        <w:ind w:left="300" w:right="225"/>
        <w:rPr>
          <w:color w:val="2B2421"/>
        </w:rPr>
      </w:pPr>
      <w:r w:rsidRPr="004A1AB8">
        <w:rPr>
          <w:color w:val="2B2421"/>
        </w:rPr>
        <w:t>If a message appears asking you to confirm that you want to delete the record, click </w:t>
      </w:r>
      <w:r w:rsidRPr="004A1AB8">
        <w:rPr>
          <w:b/>
          <w:bCs/>
          <w:color w:val="2B2421"/>
        </w:rPr>
        <w:t>Yes</w:t>
      </w:r>
      <w:r w:rsidRPr="004A1AB8">
        <w:rPr>
          <w:color w:val="2B2421"/>
        </w:rPr>
        <w:t>.</w:t>
      </w:r>
    </w:p>
    <w:p w14:paraId="0428B174" w14:textId="77777777" w:rsidR="00324684" w:rsidRPr="004A1AB8" w:rsidRDefault="00324684" w:rsidP="00324684">
      <w:pPr>
        <w:spacing w:before="150" w:after="150" w:line="288" w:lineRule="atLeast"/>
        <w:ind w:right="225"/>
        <w:rPr>
          <w:color w:val="2B2421"/>
        </w:rPr>
      </w:pPr>
    </w:p>
    <w:p w14:paraId="282C4EC3" w14:textId="77777777" w:rsidR="00324684" w:rsidRPr="004A1AB8" w:rsidRDefault="00324684" w:rsidP="00324684">
      <w:pPr>
        <w:spacing w:before="150" w:after="150" w:line="288" w:lineRule="atLeast"/>
        <w:ind w:right="225"/>
        <w:rPr>
          <w:color w:val="2B2421"/>
        </w:rPr>
      </w:pPr>
    </w:p>
    <w:p w14:paraId="46D65B57" w14:textId="77777777" w:rsidR="00324684" w:rsidRPr="004A1AB8" w:rsidRDefault="00324684" w:rsidP="00324684">
      <w:pPr>
        <w:spacing w:before="150" w:after="150" w:line="288" w:lineRule="atLeast"/>
        <w:ind w:right="225"/>
        <w:rPr>
          <w:color w:val="2B2421"/>
        </w:rPr>
      </w:pPr>
    </w:p>
    <w:p w14:paraId="287B03E8" w14:textId="77777777" w:rsidR="00324684" w:rsidRPr="004A1AB8" w:rsidRDefault="00324684" w:rsidP="00324684">
      <w:pPr>
        <w:spacing w:before="150" w:after="150" w:line="288" w:lineRule="atLeast"/>
        <w:ind w:right="225"/>
        <w:rPr>
          <w:color w:val="2B2421"/>
        </w:rPr>
      </w:pPr>
    </w:p>
    <w:p w14:paraId="125192F5" w14:textId="77777777" w:rsidR="00324684" w:rsidRPr="004A1AB8" w:rsidRDefault="00324684" w:rsidP="00324684">
      <w:pPr>
        <w:spacing w:before="150" w:after="150" w:line="288" w:lineRule="atLeast"/>
        <w:ind w:right="225"/>
        <w:rPr>
          <w:color w:val="2B2421"/>
        </w:rPr>
      </w:pPr>
    </w:p>
    <w:p w14:paraId="5E7F72E8" w14:textId="77777777" w:rsidR="00324684" w:rsidRPr="004A1AB8" w:rsidRDefault="00324684" w:rsidP="00324684">
      <w:pPr>
        <w:spacing w:before="150" w:after="150" w:line="288" w:lineRule="atLeast"/>
        <w:ind w:right="225"/>
        <w:rPr>
          <w:color w:val="2B2421"/>
        </w:rPr>
      </w:pPr>
    </w:p>
    <w:p w14:paraId="5A680712" w14:textId="77777777" w:rsidR="00324684" w:rsidRPr="004A1AB8" w:rsidRDefault="00324684" w:rsidP="00324684">
      <w:pPr>
        <w:spacing w:before="150" w:after="150" w:line="288" w:lineRule="atLeast"/>
        <w:ind w:right="225"/>
        <w:rPr>
          <w:color w:val="2B2421"/>
        </w:rPr>
      </w:pPr>
    </w:p>
    <w:p w14:paraId="63E420BE" w14:textId="77777777" w:rsidR="00324684" w:rsidRPr="004A1AB8" w:rsidRDefault="00324684" w:rsidP="00324684">
      <w:pPr>
        <w:spacing w:before="150" w:after="150" w:line="288" w:lineRule="atLeast"/>
        <w:ind w:right="225"/>
        <w:rPr>
          <w:color w:val="2B2421"/>
        </w:rPr>
      </w:pPr>
    </w:p>
    <w:p w14:paraId="41C905BF" w14:textId="77777777" w:rsidR="001077AE" w:rsidRPr="004A1AB8" w:rsidRDefault="001077AE" w:rsidP="001077AE"/>
    <w:p w14:paraId="57EE395E" w14:textId="77777777" w:rsidR="001077AE" w:rsidRPr="004A1AB8" w:rsidRDefault="001077AE" w:rsidP="003C0375">
      <w:pPr>
        <w:pStyle w:val="Heading3"/>
      </w:pPr>
      <w:bookmarkStart w:id="80" w:name="_Toc480286500"/>
      <w:r w:rsidRPr="004A1AB8">
        <w:lastRenderedPageBreak/>
        <w:t>Adding, Modifying, or Deleting a Vendor</w:t>
      </w:r>
      <w:bookmarkEnd w:id="80"/>
    </w:p>
    <w:p w14:paraId="691BA1D7" w14:textId="77777777" w:rsidR="001077AE" w:rsidRPr="004A1AB8" w:rsidRDefault="001077AE" w:rsidP="001077AE">
      <w:pPr>
        <w:spacing w:before="100" w:beforeAutospacing="1" w:after="100" w:afterAutospacing="1" w:line="282" w:lineRule="atLeast"/>
        <w:rPr>
          <w:color w:val="2B2421"/>
        </w:rPr>
      </w:pPr>
      <w:r w:rsidRPr="004A1AB8">
        <w:rPr>
          <w:color w:val="2B2421"/>
        </w:rPr>
        <w:t>You use the A/P Vendors screen to add records for your vendors to Accounts Payable. You must add vendor records before you can enter and process transactions in Accounts Payable.</w:t>
      </w:r>
    </w:p>
    <w:p w14:paraId="641C9503" w14:textId="77777777" w:rsidR="001077AE" w:rsidRPr="004A1AB8" w:rsidRDefault="001077AE" w:rsidP="001077AE">
      <w:pPr>
        <w:spacing w:before="100" w:beforeAutospacing="1" w:after="100" w:afterAutospacing="1" w:line="282" w:lineRule="atLeast"/>
        <w:rPr>
          <w:color w:val="2B2421"/>
        </w:rPr>
      </w:pPr>
      <w:r w:rsidRPr="004A1AB8">
        <w:rPr>
          <w:color w:val="2B2421"/>
        </w:rPr>
        <w:t>You can change the information in a vendor record at any time, with some restrictions. </w:t>
      </w:r>
      <w:hyperlink r:id="rId19" w:history="1">
        <w:r w:rsidRPr="004A1AB8">
          <w:rPr>
            <w:color w:val="255BC7"/>
          </w:rPr>
          <w:t>More...</w:t>
        </w:r>
      </w:hyperlink>
    </w:p>
    <w:p w14:paraId="378D811D" w14:textId="77777777" w:rsidR="001077AE" w:rsidRPr="004A1AB8" w:rsidRDefault="001077AE" w:rsidP="001077AE">
      <w:pPr>
        <w:spacing w:before="100" w:beforeAutospacing="1" w:after="100" w:afterAutospacing="1" w:line="282" w:lineRule="atLeast"/>
        <w:rPr>
          <w:color w:val="2B2421"/>
        </w:rPr>
      </w:pPr>
      <w:r w:rsidRPr="004A1AB8">
        <w:rPr>
          <w:color w:val="2B2421"/>
        </w:rPr>
        <w:t>We recommend that you do not change the vendor group or account set assigned to a vendor record to which you have posted transactions. </w:t>
      </w:r>
      <w:hyperlink r:id="rId20" w:history="1">
        <w:r w:rsidRPr="004A1AB8">
          <w:rPr>
            <w:color w:val="255BC7"/>
          </w:rPr>
          <w:t>More...</w:t>
        </w:r>
      </w:hyperlink>
    </w:p>
    <w:p w14:paraId="4A9EF406" w14:textId="77777777" w:rsidR="001077AE" w:rsidRPr="004A1AB8" w:rsidRDefault="00713C6B" w:rsidP="001077AE">
      <w:pPr>
        <w:rPr>
          <w:color w:val="2B2421"/>
        </w:rPr>
      </w:pPr>
      <w:hyperlink r:id="rId21" w:history="1">
        <w:r w:rsidR="001077AE" w:rsidRPr="004A1AB8">
          <w:rPr>
            <w:noProof/>
            <w:color w:val="00A4CF"/>
            <w:lang w:val="en-US"/>
          </w:rPr>
          <w:drawing>
            <wp:inline distT="0" distB="0" distL="0" distR="0" wp14:anchorId="467BA543" wp14:editId="107FD2DC">
              <wp:extent cx="171450" cy="133350"/>
              <wp:effectExtent l="0" t="0" r="0" b="0"/>
              <wp:docPr id="21" name="Picture 21" descr="Clos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sed">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001077AE" w:rsidRPr="004A1AB8">
          <w:rPr>
            <w:color w:val="00A4CF"/>
          </w:rPr>
          <w:t>Before you start</w:t>
        </w:r>
      </w:hyperlink>
    </w:p>
    <w:p w14:paraId="4F0476C0" w14:textId="77777777" w:rsidR="001077AE" w:rsidRPr="004A1AB8" w:rsidRDefault="001077AE" w:rsidP="001077AE">
      <w:pPr>
        <w:spacing w:before="360" w:line="326" w:lineRule="atLeast"/>
        <w:rPr>
          <w:b/>
          <w:bCs/>
          <w:color w:val="2B2421"/>
        </w:rPr>
      </w:pPr>
      <w:r w:rsidRPr="004A1AB8">
        <w:rPr>
          <w:b/>
          <w:bCs/>
          <w:color w:val="2B2421"/>
        </w:rPr>
        <w:t>To add a vendor record:</w:t>
      </w:r>
    </w:p>
    <w:p w14:paraId="794C8527" w14:textId="77777777" w:rsidR="001077AE" w:rsidRPr="004A1AB8" w:rsidRDefault="001077AE" w:rsidP="004E49F0">
      <w:pPr>
        <w:numPr>
          <w:ilvl w:val="0"/>
          <w:numId w:val="16"/>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14:paraId="079D2E78" w14:textId="77777777" w:rsidR="00A95F7D" w:rsidRPr="004A1AB8" w:rsidRDefault="0095514E" w:rsidP="00A95F7D">
      <w:r>
        <w:rPr>
          <w:noProof/>
          <w:lang w:val="en-US"/>
        </w:rPr>
        <mc:AlternateContent>
          <mc:Choice Requires="wps">
            <w:drawing>
              <wp:anchor distT="0" distB="0" distL="114300" distR="114300" simplePos="0" relativeHeight="251697152" behindDoc="0" locked="0" layoutInCell="1" allowOverlap="1" wp14:anchorId="12C8FB65" wp14:editId="43611161">
                <wp:simplePos x="0" y="0"/>
                <wp:positionH relativeFrom="column">
                  <wp:posOffset>1581150</wp:posOffset>
                </wp:positionH>
                <wp:positionV relativeFrom="paragraph">
                  <wp:posOffset>1187450</wp:posOffset>
                </wp:positionV>
                <wp:extent cx="381000" cy="381000"/>
                <wp:effectExtent l="19050" t="19050" r="38100" b="38100"/>
                <wp:wrapNone/>
                <wp:docPr id="70" name="Notched Right Arrow 7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48E58BF"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8FB65" id="Notched Right Arrow 70" o:spid="_x0000_s1040" type="#_x0000_t94" style="position:absolute;margin-left:124.5pt;margin-top:93.5pt;width:30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" adj="10800" fillcolor="#dbdbdb" strokecolor="#41719c" strokeweight="1pt">
                <v:textbox>
                  <w:txbxContent>
                    <w:p w14:paraId="248E58BF"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7DE49F36" wp14:editId="46BCC6D0">
                <wp:simplePos x="0" y="0"/>
                <wp:positionH relativeFrom="column">
                  <wp:posOffset>-333375</wp:posOffset>
                </wp:positionH>
                <wp:positionV relativeFrom="paragraph">
                  <wp:posOffset>770890</wp:posOffset>
                </wp:positionV>
                <wp:extent cx="381000" cy="371475"/>
                <wp:effectExtent l="19050" t="19050" r="38100" b="47625"/>
                <wp:wrapNone/>
                <wp:docPr id="69" name="Notched Right Arrow 6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EB02B1B" w14:textId="77777777" w:rsidR="00713C6B" w:rsidRPr="00E35407" w:rsidRDefault="00713C6B"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49F36" id="Notched Right Arrow 69" o:spid="_x0000_s1041" type="#_x0000_t94" style="position:absolute;margin-left:-26.25pt;margin-top:60.7pt;width:30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" adj="11070" fillcolor="#dbdbdb" strokecolor="#41719c" strokeweight="1pt">
                <v:textbox>
                  <w:txbxContent>
                    <w:p w14:paraId="0EB02B1B" w14:textId="77777777" w:rsidR="00713C6B" w:rsidRPr="00E35407" w:rsidRDefault="00713C6B"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693056" behindDoc="0" locked="0" layoutInCell="1" allowOverlap="1" wp14:anchorId="5323FE7D" wp14:editId="26E6F4F4">
                <wp:simplePos x="0" y="0"/>
                <wp:positionH relativeFrom="margin">
                  <wp:posOffset>199707</wp:posOffset>
                </wp:positionH>
                <wp:positionV relativeFrom="paragraph">
                  <wp:posOffset>140019</wp:posOffset>
                </wp:positionV>
                <wp:extent cx="551815" cy="337820"/>
                <wp:effectExtent l="0" t="26352" r="31432" b="31433"/>
                <wp:wrapNone/>
                <wp:docPr id="66" name="Notched Right Arrow 6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B49F4AA" w14:textId="77777777" w:rsidR="00713C6B" w:rsidRPr="00D8577C" w:rsidRDefault="00713C6B"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3FE7D" id="Notched Right Arrow 66" o:spid="_x0000_s1042" type="#_x0000_t94" style="position:absolute;margin-left:15.7pt;margin-top:11.05pt;width:43.45pt;height:26.6pt;rotation:90;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" adj="15096,2924" fillcolor="#dbdbdb" strokecolor="#41719c" strokeweight="1pt">
                <v:textbox style="layout-flow:vertical;mso-layout-flow-alt:bottom-to-top">
                  <w:txbxContent>
                    <w:p w14:paraId="1B49F4AA" w14:textId="77777777" w:rsidR="00713C6B" w:rsidRPr="00D8577C" w:rsidRDefault="00713C6B" w:rsidP="0095514E">
                      <w:pPr>
                        <w:pStyle w:val="NoSpacing"/>
                        <w:jc w:val="center"/>
                        <w:rPr>
                          <w:sz w:val="16"/>
                          <w:szCs w:val="16"/>
                        </w:rPr>
                      </w:pPr>
                      <w:r>
                        <w:rPr>
                          <w:sz w:val="16"/>
                          <w:szCs w:val="16"/>
                        </w:rPr>
                        <w:t>1</w:t>
                      </w:r>
                    </w:p>
                  </w:txbxContent>
                </v:textbox>
                <w10:wrap anchorx="margin"/>
              </v:shape>
            </w:pict>
          </mc:Fallback>
        </mc:AlternateContent>
      </w:r>
      <w:r w:rsidR="00423C3F" w:rsidRPr="004A1AB8">
        <w:rPr>
          <w:noProof/>
          <w:lang w:val="en-US"/>
        </w:rPr>
        <w:drawing>
          <wp:inline distT="0" distB="0" distL="0" distR="0" wp14:anchorId="054FEB91" wp14:editId="660CD29F">
            <wp:extent cx="5942879" cy="4419600"/>
            <wp:effectExtent l="0" t="0" r="1270" b="0"/>
            <wp:docPr id="33" name="Picture 33" descr="C:\Users\USER\Pictures\SCREEN SHOTS\AP VENDER GROUPS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AP VENDER GROUPS_LI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5692" cy="4429129"/>
                    </a:xfrm>
                    <a:prstGeom prst="rect">
                      <a:avLst/>
                    </a:prstGeom>
                    <a:noFill/>
                    <a:ln>
                      <a:noFill/>
                    </a:ln>
                  </pic:spPr>
                </pic:pic>
              </a:graphicData>
            </a:graphic>
          </wp:inline>
        </w:drawing>
      </w:r>
    </w:p>
    <w:p w14:paraId="340C6A77" w14:textId="77777777" w:rsidR="00324684" w:rsidRPr="004A1AB8" w:rsidRDefault="00324684" w:rsidP="00A95F7D"/>
    <w:p w14:paraId="5B5D2BE6" w14:textId="77777777" w:rsidR="00324684" w:rsidRPr="004A1AB8" w:rsidRDefault="00324684" w:rsidP="00A95F7D"/>
    <w:p w14:paraId="2069FA23" w14:textId="77777777" w:rsidR="00324684" w:rsidRPr="004A1AB8" w:rsidRDefault="00324684" w:rsidP="00A95F7D"/>
    <w:p w14:paraId="1CADD38E" w14:textId="77777777" w:rsidR="00324684" w:rsidRPr="004A1AB8" w:rsidRDefault="00324684" w:rsidP="00A95F7D"/>
    <w:p w14:paraId="5399A2F6" w14:textId="77777777" w:rsidR="00324684" w:rsidRPr="004A1AB8" w:rsidRDefault="00324684" w:rsidP="00A95F7D"/>
    <w:p w14:paraId="480D8FEF" w14:textId="77777777" w:rsidR="00324684" w:rsidRPr="004A1AB8" w:rsidDel="003C19B2" w:rsidRDefault="00324684" w:rsidP="00A95F7D">
      <w:pPr>
        <w:rPr>
          <w:del w:id="81" w:author="Priscilla Hope" w:date="2017-05-30T14:03:00Z"/>
        </w:rPr>
      </w:pPr>
    </w:p>
    <w:p w14:paraId="4B579220" w14:textId="77777777" w:rsidR="00324684" w:rsidRPr="004A1AB8" w:rsidDel="003C19B2" w:rsidRDefault="00324684" w:rsidP="00A95F7D">
      <w:pPr>
        <w:rPr>
          <w:del w:id="82" w:author="Priscilla Hope" w:date="2017-05-30T14:03:00Z"/>
        </w:rPr>
      </w:pPr>
    </w:p>
    <w:p w14:paraId="798DA858" w14:textId="77777777" w:rsidR="00324684" w:rsidRPr="004A1AB8" w:rsidDel="003C19B2" w:rsidRDefault="00324684" w:rsidP="00A95F7D">
      <w:pPr>
        <w:rPr>
          <w:del w:id="83" w:author="Priscilla Hope" w:date="2017-05-30T14:03:00Z"/>
        </w:rPr>
      </w:pPr>
    </w:p>
    <w:p w14:paraId="4A802630" w14:textId="77777777" w:rsidR="00324684" w:rsidRPr="004A1AB8" w:rsidDel="003C19B2" w:rsidRDefault="00324684" w:rsidP="00A95F7D">
      <w:pPr>
        <w:rPr>
          <w:del w:id="84" w:author="Priscilla Hope" w:date="2017-05-30T14:03:00Z"/>
        </w:rPr>
      </w:pPr>
    </w:p>
    <w:p w14:paraId="3145E0C5" w14:textId="77777777" w:rsidR="001077AE" w:rsidRPr="004A1AB8" w:rsidRDefault="001077AE" w:rsidP="004E49F0">
      <w:pPr>
        <w:numPr>
          <w:ilvl w:val="0"/>
          <w:numId w:val="17"/>
        </w:numPr>
        <w:spacing w:before="150" w:after="150" w:line="288" w:lineRule="atLeast"/>
        <w:ind w:left="300" w:right="225"/>
        <w:rPr>
          <w:color w:val="2B2421"/>
        </w:rPr>
      </w:pPr>
      <w:r w:rsidRPr="004A1AB8">
        <w:rPr>
          <w:color w:val="2B2421"/>
        </w:rPr>
        <w:t>Click the </w:t>
      </w:r>
      <w:r w:rsidRPr="004A1AB8">
        <w:rPr>
          <w:b/>
          <w:bCs/>
          <w:color w:val="2B2421"/>
        </w:rPr>
        <w:t>Create New</w:t>
      </w:r>
      <w:r w:rsidRPr="004A1AB8">
        <w:rPr>
          <w:color w:val="2B2421"/>
        </w:rPr>
        <w:t> button.</w:t>
      </w:r>
    </w:p>
    <w:p w14:paraId="60CCBD88" w14:textId="77777777" w:rsidR="00423C3F" w:rsidRPr="004A1AB8" w:rsidRDefault="0095514E" w:rsidP="00423C3F">
      <w:r>
        <w:rPr>
          <w:noProof/>
          <w:lang w:val="en-US"/>
        </w:rPr>
        <mc:AlternateContent>
          <mc:Choice Requires="wps">
            <w:drawing>
              <wp:anchor distT="0" distB="0" distL="114300" distR="114300" simplePos="0" relativeHeight="251705344" behindDoc="0" locked="0" layoutInCell="1" allowOverlap="1" wp14:anchorId="14F8F967" wp14:editId="2E849D84">
                <wp:simplePos x="0" y="0"/>
                <wp:positionH relativeFrom="column">
                  <wp:posOffset>-304800</wp:posOffset>
                </wp:positionH>
                <wp:positionV relativeFrom="paragraph">
                  <wp:posOffset>1524000</wp:posOffset>
                </wp:positionV>
                <wp:extent cx="381000" cy="371475"/>
                <wp:effectExtent l="19050" t="19050" r="38100" b="47625"/>
                <wp:wrapNone/>
                <wp:docPr id="74" name="Notched Right Arrow 7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94069A5" w14:textId="77777777" w:rsidR="00713C6B" w:rsidRPr="00E35407" w:rsidRDefault="00713C6B" w:rsidP="0095514E">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F967" id="Notched Right Arrow 74" o:spid="_x0000_s1043" type="#_x0000_t94" style="position:absolute;margin-left:-24pt;margin-top:120pt;width:30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KrAIAAHY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" adj="11070" fillcolor="#dbdbdb" strokecolor="#41719c" strokeweight="1pt">
                <v:textbox>
                  <w:txbxContent>
                    <w:p w14:paraId="394069A5" w14:textId="77777777" w:rsidR="00713C6B" w:rsidRPr="00E35407" w:rsidRDefault="00713C6B" w:rsidP="0095514E">
                      <w:pPr>
                        <w:jc w:val="center"/>
                        <w:rPr>
                          <w:sz w:val="16"/>
                          <w:szCs w:val="16"/>
                        </w:rPr>
                      </w:pPr>
                      <w:r>
                        <w:rPr>
                          <w:sz w:val="16"/>
                          <w:szCs w:val="16"/>
                        </w:rPr>
                        <w:t>4</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309B942A" wp14:editId="5B8FE679">
                <wp:simplePos x="0" y="0"/>
                <wp:positionH relativeFrom="column">
                  <wp:posOffset>1162050</wp:posOffset>
                </wp:positionH>
                <wp:positionV relativeFrom="paragraph">
                  <wp:posOffset>942975</wp:posOffset>
                </wp:positionV>
                <wp:extent cx="381000" cy="381000"/>
                <wp:effectExtent l="19050" t="19050" r="38100" b="38100"/>
                <wp:wrapNone/>
                <wp:docPr id="73" name="Notched Right Arrow 7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26D3154"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B942A" id="Notched Right Arrow 73" o:spid="_x0000_s1044" type="#_x0000_t94" style="position:absolute;margin-left:91.5pt;margin-top:74.25pt;width:30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" adj="10800" fillcolor="#dbdbdb" strokecolor="#41719c" strokeweight="1pt">
                <v:textbox>
                  <w:txbxContent>
                    <w:p w14:paraId="626D3154"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3A899A48" wp14:editId="4BF08C54">
                <wp:simplePos x="0" y="0"/>
                <wp:positionH relativeFrom="column">
                  <wp:posOffset>-285750</wp:posOffset>
                </wp:positionH>
                <wp:positionV relativeFrom="paragraph">
                  <wp:posOffset>942975</wp:posOffset>
                </wp:positionV>
                <wp:extent cx="381000" cy="371475"/>
                <wp:effectExtent l="19050" t="19050" r="38100" b="47625"/>
                <wp:wrapNone/>
                <wp:docPr id="72" name="Notched Right Arrow 7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07B7FBA" w14:textId="77777777" w:rsidR="00713C6B" w:rsidRPr="00E35407" w:rsidRDefault="00713C6B"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9A48" id="Notched Right Arrow 72" o:spid="_x0000_s1045" type="#_x0000_t94" style="position:absolute;margin-left:-22.5pt;margin-top:74.25pt;width:30pt;height:29.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NGrAIAAHY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" adj="11070" fillcolor="#dbdbdb" strokecolor="#41719c" strokeweight="1pt">
                <v:textbox>
                  <w:txbxContent>
                    <w:p w14:paraId="307B7FBA" w14:textId="77777777" w:rsidR="00713C6B" w:rsidRPr="00E35407" w:rsidRDefault="00713C6B"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664459FD" wp14:editId="673D3931">
                <wp:simplePos x="0" y="0"/>
                <wp:positionH relativeFrom="margin">
                  <wp:align>right</wp:align>
                </wp:positionH>
                <wp:positionV relativeFrom="paragraph">
                  <wp:posOffset>209868</wp:posOffset>
                </wp:positionV>
                <wp:extent cx="551815" cy="337820"/>
                <wp:effectExtent l="0" t="26352" r="31432" b="31433"/>
                <wp:wrapNone/>
                <wp:docPr id="71" name="Notched Right Arrow 7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379356C" w14:textId="77777777" w:rsidR="00713C6B" w:rsidRPr="00D8577C" w:rsidRDefault="00713C6B"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59FD" id="Notched Right Arrow 71" o:spid="_x0000_s1046" type="#_x0000_t94" style="position:absolute;margin-left:-7.75pt;margin-top:16.55pt;width:43.45pt;height:26.6pt;rotation:90;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" adj="15096,2924" fillcolor="#dbdbdb" strokecolor="#41719c" strokeweight="1pt">
                <v:textbox style="layout-flow:vertical;mso-layout-flow-alt:bottom-to-top">
                  <w:txbxContent>
                    <w:p w14:paraId="0379356C" w14:textId="77777777" w:rsidR="00713C6B" w:rsidRPr="00D8577C" w:rsidRDefault="00713C6B" w:rsidP="0095514E">
                      <w:pPr>
                        <w:pStyle w:val="NoSpacing"/>
                        <w:jc w:val="center"/>
                        <w:rPr>
                          <w:sz w:val="16"/>
                          <w:szCs w:val="16"/>
                        </w:rPr>
                      </w:pPr>
                      <w:r>
                        <w:rPr>
                          <w:sz w:val="16"/>
                          <w:szCs w:val="16"/>
                        </w:rPr>
                        <w:t>1</w:t>
                      </w:r>
                    </w:p>
                  </w:txbxContent>
                </v:textbox>
                <w10:wrap anchorx="margin"/>
              </v:shape>
            </w:pict>
          </mc:Fallback>
        </mc:AlternateContent>
      </w:r>
      <w:r w:rsidR="00423C3F" w:rsidRPr="004A1AB8">
        <w:rPr>
          <w:noProof/>
          <w:lang w:val="en-US"/>
        </w:rPr>
        <w:drawing>
          <wp:inline distT="0" distB="0" distL="0" distR="0" wp14:anchorId="32C7F76D" wp14:editId="3C6BD648">
            <wp:extent cx="5943600" cy="3259111"/>
            <wp:effectExtent l="0" t="0" r="0" b="0"/>
            <wp:docPr id="35" name="Picture 35" descr="C:\Users\USER\Pictures\SCREEN SHOTS\AP VENDOR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AP VENDOR1_L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59111"/>
                    </a:xfrm>
                    <a:prstGeom prst="rect">
                      <a:avLst/>
                    </a:prstGeom>
                    <a:noFill/>
                    <a:ln>
                      <a:noFill/>
                    </a:ln>
                  </pic:spPr>
                </pic:pic>
              </a:graphicData>
            </a:graphic>
          </wp:inline>
        </w:drawing>
      </w:r>
    </w:p>
    <w:p w14:paraId="298FEDB0" w14:textId="77777777" w:rsidR="001077AE" w:rsidRPr="004A1AB8" w:rsidRDefault="001077AE" w:rsidP="004E49F0">
      <w:pPr>
        <w:numPr>
          <w:ilvl w:val="0"/>
          <w:numId w:val="18"/>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enter the code for the new vendor.</w:t>
      </w:r>
    </w:p>
    <w:p w14:paraId="119E4644" w14:textId="77777777" w:rsidR="001077AE" w:rsidRPr="004A1AB8" w:rsidRDefault="0095514E" w:rsidP="004E49F0">
      <w:pPr>
        <w:numPr>
          <w:ilvl w:val="0"/>
          <w:numId w:val="19"/>
        </w:numPr>
        <w:spacing w:before="150" w:after="150" w:line="288" w:lineRule="atLeast"/>
        <w:ind w:left="300" w:right="225"/>
        <w:rPr>
          <w:color w:val="2B2421"/>
        </w:rPr>
      </w:pPr>
      <w:r>
        <w:rPr>
          <w:noProof/>
          <w:lang w:val="en-US"/>
        </w:rPr>
        <mc:AlternateContent>
          <mc:Choice Requires="wps">
            <w:drawing>
              <wp:anchor distT="0" distB="0" distL="114300" distR="114300" simplePos="0" relativeHeight="251707392" behindDoc="0" locked="0" layoutInCell="1" allowOverlap="1" wp14:anchorId="10085F27" wp14:editId="2C370A39">
                <wp:simplePos x="0" y="0"/>
                <wp:positionH relativeFrom="margin">
                  <wp:posOffset>695007</wp:posOffset>
                </wp:positionH>
                <wp:positionV relativeFrom="paragraph">
                  <wp:posOffset>206694</wp:posOffset>
                </wp:positionV>
                <wp:extent cx="551815" cy="337820"/>
                <wp:effectExtent l="0" t="26352" r="31432" b="31433"/>
                <wp:wrapNone/>
                <wp:docPr id="75" name="Notched Right Arrow 7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16C388D" w14:textId="77777777" w:rsidR="00713C6B" w:rsidRPr="00D8577C" w:rsidRDefault="00713C6B"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5F27" id="Notched Right Arrow 75" o:spid="_x0000_s1047" type="#_x0000_t94" style="position:absolute;left:0;text-align:left;margin-left:54.7pt;margin-top:16.3pt;width:43.45pt;height:26.6pt;rotation:90;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uK+2gIAANg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" adj="15096,2924" fillcolor="#dbdbdb" strokecolor="#41719c" strokeweight="1pt">
                <v:textbox style="layout-flow:vertical;mso-layout-flow-alt:bottom-to-top">
                  <w:txbxContent>
                    <w:p w14:paraId="016C388D" w14:textId="77777777" w:rsidR="00713C6B" w:rsidRPr="00D8577C" w:rsidRDefault="00713C6B" w:rsidP="0095514E">
                      <w:pPr>
                        <w:pStyle w:val="NoSpacing"/>
                        <w:jc w:val="center"/>
                        <w:rPr>
                          <w:sz w:val="16"/>
                          <w:szCs w:val="16"/>
                        </w:rPr>
                      </w:pPr>
                      <w:r>
                        <w:rPr>
                          <w:sz w:val="16"/>
                          <w:szCs w:val="16"/>
                        </w:rPr>
                        <w:t>1</w:t>
                      </w:r>
                    </w:p>
                  </w:txbxContent>
                </v:textbox>
                <w10:wrap anchorx="margin"/>
              </v:shape>
            </w:pict>
          </mc:Fallback>
        </mc:AlternateContent>
      </w:r>
      <w:r w:rsidR="001077AE" w:rsidRPr="004A1AB8">
        <w:rPr>
          <w:color w:val="2B2421"/>
        </w:rPr>
        <w:t>Complete the fields on the vendor record.</w:t>
      </w:r>
    </w:p>
    <w:p w14:paraId="7FFA638F" w14:textId="77777777" w:rsidR="00423C3F" w:rsidRPr="004A1AB8" w:rsidRDefault="0095514E" w:rsidP="00423C3F">
      <w:r>
        <w:rPr>
          <w:noProof/>
          <w:lang w:val="en-US"/>
        </w:rPr>
        <mc:AlternateContent>
          <mc:Choice Requires="wps">
            <w:drawing>
              <wp:anchor distT="0" distB="0" distL="114300" distR="114300" simplePos="0" relativeHeight="251709440" behindDoc="0" locked="0" layoutInCell="1" allowOverlap="1" wp14:anchorId="5690093E" wp14:editId="6EBF75DF">
                <wp:simplePos x="0" y="0"/>
                <wp:positionH relativeFrom="margin">
                  <wp:posOffset>5343210</wp:posOffset>
                </wp:positionH>
                <wp:positionV relativeFrom="paragraph">
                  <wp:posOffset>2243138</wp:posOffset>
                </wp:positionV>
                <wp:extent cx="495300" cy="377825"/>
                <wp:effectExtent l="0" t="17463" r="39688" b="39687"/>
                <wp:wrapNone/>
                <wp:docPr id="76" name="Notched Right Arrow 76"/>
                <wp:cNvGraphicFramePr/>
                <a:graphic xmlns:a="http://schemas.openxmlformats.org/drawingml/2006/main">
                  <a:graphicData uri="http://schemas.microsoft.com/office/word/2010/wordprocessingShape">
                    <wps:wsp>
                      <wps:cNvSpPr/>
                      <wps:spPr>
                        <a:xfrm rot="5400000">
                          <a:off x="0" y="0"/>
                          <a:ext cx="495300" cy="377825"/>
                        </a:xfrm>
                        <a:prstGeom prst="notchedRightArrow">
                          <a:avLst>
                            <a:gd name="adj1" fmla="val 57135"/>
                            <a:gd name="adj2" fmla="val 46432"/>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46B0108" w14:textId="77777777" w:rsidR="00713C6B" w:rsidRPr="00D8577C" w:rsidRDefault="00713C6B" w:rsidP="0095514E">
                            <w:pPr>
                              <w:pStyle w:val="NoSpacing"/>
                              <w:jc w:val="center"/>
                              <w:rPr>
                                <w:sz w:val="16"/>
                                <w:szCs w:val="16"/>
                              </w:rPr>
                            </w:pPr>
                            <w:r>
                              <w:rPr>
                                <w:sz w:val="16"/>
                                <w:szCs w:val="16"/>
                              </w:rPr>
                              <w:t>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0093E" id="Notched Right Arrow 76" o:spid="_x0000_s1048" type="#_x0000_t94" style="position:absolute;margin-left:420.75pt;margin-top:176.65pt;width:39pt;height:29.75pt;rotation:90;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" adj="13949,4629" fillcolor="#dbdbdb" strokecolor="#41719c" strokeweight="1pt">
                <v:textbox style="layout-flow:vertical;mso-layout-flow-alt:bottom-to-top">
                  <w:txbxContent>
                    <w:p w14:paraId="446B0108" w14:textId="77777777" w:rsidR="00713C6B" w:rsidRPr="00D8577C" w:rsidRDefault="00713C6B" w:rsidP="0095514E">
                      <w:pPr>
                        <w:pStyle w:val="NoSpacing"/>
                        <w:jc w:val="center"/>
                        <w:rPr>
                          <w:sz w:val="16"/>
                          <w:szCs w:val="16"/>
                        </w:rPr>
                      </w:pPr>
                      <w:r>
                        <w:rPr>
                          <w:sz w:val="16"/>
                          <w:szCs w:val="16"/>
                        </w:rPr>
                        <w:t>2</w:t>
                      </w:r>
                    </w:p>
                  </w:txbxContent>
                </v:textbox>
                <w10:wrap anchorx="margin"/>
              </v:shape>
            </w:pict>
          </mc:Fallback>
        </mc:AlternateContent>
      </w:r>
      <w:r w:rsidR="00423C3F" w:rsidRPr="004A1AB8">
        <w:rPr>
          <w:noProof/>
          <w:lang w:val="en-US"/>
        </w:rPr>
        <w:drawing>
          <wp:inline distT="0" distB="0" distL="0" distR="0" wp14:anchorId="4219F0DC" wp14:editId="783A03B5">
            <wp:extent cx="5942718" cy="3486150"/>
            <wp:effectExtent l="0" t="0" r="1270" b="0"/>
            <wp:docPr id="36" name="Picture 36" descr="C:\Users\USER\Pictures\SCREEN SHOTS\APVENDOR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 SHOTS\APVENDOR3_L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8644" cy="3489627"/>
                    </a:xfrm>
                    <a:prstGeom prst="rect">
                      <a:avLst/>
                    </a:prstGeom>
                    <a:noFill/>
                    <a:ln>
                      <a:noFill/>
                    </a:ln>
                  </pic:spPr>
                </pic:pic>
              </a:graphicData>
            </a:graphic>
          </wp:inline>
        </w:drawing>
      </w:r>
    </w:p>
    <w:p w14:paraId="43CA6261" w14:textId="77777777" w:rsidR="001077AE" w:rsidRPr="004A1AB8" w:rsidRDefault="001077AE" w:rsidP="004E49F0">
      <w:pPr>
        <w:numPr>
          <w:ilvl w:val="0"/>
          <w:numId w:val="20"/>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14:paraId="462CFFC6" w14:textId="77777777" w:rsidR="00324684" w:rsidRPr="00476C95" w:rsidDel="003C19B2" w:rsidRDefault="00324684" w:rsidP="001077AE">
      <w:pPr>
        <w:spacing w:before="360" w:line="326" w:lineRule="atLeast"/>
        <w:rPr>
          <w:del w:id="85" w:author="Priscilla Hope" w:date="2017-05-30T14:04:00Z"/>
          <w:b/>
          <w:bCs/>
          <w:i/>
          <w:color w:val="2B2421"/>
          <w:sz w:val="20"/>
          <w:szCs w:val="20"/>
          <w:rPrChange w:id="86" w:author="USER" w:date="2017-06-01T15:43:00Z">
            <w:rPr>
              <w:del w:id="87" w:author="Priscilla Hope" w:date="2017-05-30T14:04:00Z"/>
              <w:b/>
              <w:bCs/>
              <w:color w:val="2B2421"/>
            </w:rPr>
          </w:rPrChange>
        </w:rPr>
      </w:pPr>
    </w:p>
    <w:p w14:paraId="475D3548" w14:textId="77777777" w:rsidR="00125A53" w:rsidRPr="00476C95" w:rsidDel="003C19B2" w:rsidRDefault="00125A53" w:rsidP="001077AE">
      <w:pPr>
        <w:spacing w:before="360" w:line="326" w:lineRule="atLeast"/>
        <w:rPr>
          <w:del w:id="88" w:author="Priscilla Hope" w:date="2017-05-30T14:04:00Z"/>
          <w:b/>
          <w:bCs/>
          <w:i/>
          <w:color w:val="2B2421"/>
          <w:sz w:val="20"/>
          <w:szCs w:val="20"/>
          <w:rPrChange w:id="89" w:author="USER" w:date="2017-06-01T15:43:00Z">
            <w:rPr>
              <w:del w:id="90" w:author="Priscilla Hope" w:date="2017-05-30T14:04:00Z"/>
              <w:b/>
              <w:bCs/>
              <w:color w:val="2B2421"/>
            </w:rPr>
          </w:rPrChange>
        </w:rPr>
      </w:pPr>
    </w:p>
    <w:p w14:paraId="5DD1E9A4" w14:textId="77777777" w:rsidR="001077AE" w:rsidRPr="004A1AB8" w:rsidRDefault="001077AE" w:rsidP="001077AE">
      <w:pPr>
        <w:spacing w:before="360" w:line="326" w:lineRule="atLeast"/>
        <w:rPr>
          <w:b/>
          <w:bCs/>
          <w:color w:val="2B2421"/>
        </w:rPr>
      </w:pPr>
      <w:r w:rsidRPr="00476C95">
        <w:rPr>
          <w:b/>
          <w:bCs/>
          <w:i/>
          <w:color w:val="2B2421"/>
          <w:sz w:val="20"/>
          <w:szCs w:val="20"/>
          <w:rPrChange w:id="91" w:author="USER" w:date="2017-06-01T15:43:00Z">
            <w:rPr>
              <w:b/>
              <w:bCs/>
              <w:color w:val="2B2421"/>
            </w:rPr>
          </w:rPrChange>
        </w:rPr>
        <w:t>To edit or view an existing vendor record:</w:t>
      </w:r>
    </w:p>
    <w:p w14:paraId="58FD144A" w14:textId="77777777" w:rsidR="001077AE" w:rsidRPr="004A1AB8" w:rsidRDefault="001077AE" w:rsidP="004E49F0">
      <w:pPr>
        <w:numPr>
          <w:ilvl w:val="0"/>
          <w:numId w:val="21"/>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14:paraId="00004150" w14:textId="77777777" w:rsidR="001077AE" w:rsidRPr="004A1AB8" w:rsidRDefault="001077AE" w:rsidP="004E49F0">
      <w:pPr>
        <w:numPr>
          <w:ilvl w:val="0"/>
          <w:numId w:val="22"/>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specify the vendor record you want to edit.</w:t>
      </w:r>
    </w:p>
    <w:p w14:paraId="24D65927" w14:textId="77777777" w:rsidR="001077AE" w:rsidRPr="004A1AB8" w:rsidRDefault="001077AE" w:rsidP="004E49F0">
      <w:pPr>
        <w:numPr>
          <w:ilvl w:val="0"/>
          <w:numId w:val="23"/>
        </w:numPr>
        <w:spacing w:before="150" w:after="150" w:line="288" w:lineRule="atLeast"/>
        <w:ind w:left="300" w:right="225"/>
        <w:rPr>
          <w:color w:val="2B2421"/>
        </w:rPr>
      </w:pPr>
      <w:r w:rsidRPr="004A1AB8">
        <w:rPr>
          <w:color w:val="2B2421"/>
        </w:rPr>
        <w:t>Make the changes you need in the record.</w:t>
      </w:r>
    </w:p>
    <w:p w14:paraId="4E2704C3" w14:textId="77777777" w:rsidR="001077AE" w:rsidRPr="004A1AB8" w:rsidRDefault="001077AE" w:rsidP="001077AE">
      <w:pPr>
        <w:spacing w:after="150" w:line="292" w:lineRule="atLeast"/>
        <w:ind w:left="300" w:right="225"/>
        <w:rPr>
          <w:color w:val="2B2421"/>
        </w:rPr>
      </w:pPr>
      <w:r w:rsidRPr="004A1AB8">
        <w:rPr>
          <w:b/>
          <w:bCs/>
          <w:color w:val="2B2421"/>
        </w:rPr>
        <w:t>Note:</w:t>
      </w:r>
    </w:p>
    <w:p w14:paraId="49EE7B11" w14:textId="77777777" w:rsidR="001077AE" w:rsidRPr="004A1AB8" w:rsidRDefault="001077AE" w:rsidP="001077AE">
      <w:pPr>
        <w:spacing w:before="240" w:after="100" w:afterAutospacing="1" w:line="267" w:lineRule="atLeast"/>
        <w:ind w:left="300" w:right="225"/>
        <w:rPr>
          <w:color w:val="2B2421"/>
        </w:rPr>
      </w:pPr>
      <w:r w:rsidRPr="004A1AB8">
        <w:rPr>
          <w:color w:val="2B2421"/>
        </w:rPr>
        <w:t>If you change the vendor group:</w:t>
      </w:r>
    </w:p>
    <w:p w14:paraId="5CF406ED" w14:textId="77777777" w:rsidR="001077AE" w:rsidRPr="004A1AB8" w:rsidRDefault="001077AE" w:rsidP="004E49F0">
      <w:pPr>
        <w:numPr>
          <w:ilvl w:val="1"/>
          <w:numId w:val="24"/>
        </w:numPr>
        <w:spacing w:before="150" w:after="150" w:line="288" w:lineRule="atLeast"/>
        <w:ind w:left="525" w:right="450"/>
        <w:rPr>
          <w:color w:val="2B2421"/>
        </w:rPr>
      </w:pPr>
      <w:r w:rsidRPr="004A1AB8">
        <w:rPr>
          <w:color w:val="2B2421"/>
        </w:rPr>
        <w:t>Defaults for the new vendor group are applied to the vendor record.</w:t>
      </w:r>
    </w:p>
    <w:p w14:paraId="18BAA471" w14:textId="77777777" w:rsidR="001077AE" w:rsidRPr="004A1AB8" w:rsidRDefault="001077AE" w:rsidP="004E49F0">
      <w:pPr>
        <w:numPr>
          <w:ilvl w:val="1"/>
          <w:numId w:val="25"/>
        </w:numPr>
        <w:spacing w:before="150" w:after="150" w:line="288" w:lineRule="atLeast"/>
        <w:ind w:left="525" w:right="450"/>
        <w:rPr>
          <w:color w:val="2B2421"/>
        </w:rPr>
      </w:pPr>
      <w:r w:rsidRPr="004A1AB8">
        <w:rPr>
          <w:color w:val="2B2421"/>
        </w:rPr>
        <w:t>Statistical comparisons between fiscal periods or between vendor groups are invalidated (unless you update the vendor group statistics).</w:t>
      </w:r>
    </w:p>
    <w:p w14:paraId="4B433D92" w14:textId="77777777" w:rsidR="001077AE" w:rsidRPr="004A1AB8" w:rsidRDefault="001077AE" w:rsidP="004E49F0">
      <w:pPr>
        <w:numPr>
          <w:ilvl w:val="0"/>
          <w:numId w:val="26"/>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14:paraId="6D9DDE8E" w14:textId="77777777" w:rsidR="001077AE" w:rsidRPr="00476C95" w:rsidRDefault="001077AE" w:rsidP="001077AE">
      <w:pPr>
        <w:spacing w:before="360" w:line="326" w:lineRule="atLeast"/>
        <w:rPr>
          <w:b/>
          <w:bCs/>
          <w:i/>
          <w:color w:val="2B2421"/>
          <w:sz w:val="20"/>
          <w:szCs w:val="20"/>
          <w:rPrChange w:id="92" w:author="USER" w:date="2017-06-01T15:44:00Z">
            <w:rPr>
              <w:b/>
              <w:bCs/>
              <w:color w:val="2B2421"/>
            </w:rPr>
          </w:rPrChange>
        </w:rPr>
      </w:pPr>
      <w:r w:rsidRPr="00476C95">
        <w:rPr>
          <w:b/>
          <w:bCs/>
          <w:i/>
          <w:color w:val="2B2421"/>
          <w:sz w:val="20"/>
          <w:szCs w:val="20"/>
          <w:rPrChange w:id="93" w:author="USER" w:date="2017-06-01T15:44:00Z">
            <w:rPr>
              <w:b/>
              <w:bCs/>
              <w:color w:val="2B2421"/>
            </w:rPr>
          </w:rPrChange>
        </w:rPr>
        <w:t>To delete a vendor record:</w:t>
      </w:r>
    </w:p>
    <w:p w14:paraId="5C6FE997" w14:textId="77777777" w:rsidR="001077AE" w:rsidRPr="004A1AB8" w:rsidRDefault="001077AE" w:rsidP="004E49F0">
      <w:pPr>
        <w:numPr>
          <w:ilvl w:val="0"/>
          <w:numId w:val="27"/>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14:paraId="4C61375F" w14:textId="77777777" w:rsidR="001077AE" w:rsidRPr="004A1AB8" w:rsidRDefault="001077AE" w:rsidP="004E49F0">
      <w:pPr>
        <w:numPr>
          <w:ilvl w:val="0"/>
          <w:numId w:val="28"/>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specify the vendor record you want to delete.</w:t>
      </w:r>
    </w:p>
    <w:p w14:paraId="48961878" w14:textId="77777777" w:rsidR="001077AE" w:rsidRPr="004A1AB8" w:rsidRDefault="001077AE" w:rsidP="004E49F0">
      <w:pPr>
        <w:numPr>
          <w:ilvl w:val="0"/>
          <w:numId w:val="29"/>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14:paraId="41358F15" w14:textId="77777777" w:rsidR="001077AE" w:rsidRPr="004A1AB8" w:rsidRDefault="001077AE" w:rsidP="004E49F0">
      <w:pPr>
        <w:numPr>
          <w:ilvl w:val="0"/>
          <w:numId w:val="30"/>
        </w:numPr>
        <w:spacing w:before="150" w:after="150" w:line="288" w:lineRule="atLeast"/>
        <w:ind w:left="300" w:right="225"/>
        <w:rPr>
          <w:color w:val="2B2421"/>
        </w:rPr>
      </w:pPr>
      <w:r w:rsidRPr="004A1AB8">
        <w:rPr>
          <w:color w:val="2B2421"/>
        </w:rPr>
        <w:t>If a message appears asking you to confirm that you want to delete the record, click </w:t>
      </w:r>
      <w:r w:rsidRPr="004A1AB8">
        <w:rPr>
          <w:b/>
          <w:bCs/>
          <w:color w:val="2B2421"/>
        </w:rPr>
        <w:t>Yes</w:t>
      </w:r>
      <w:r w:rsidRPr="004A1AB8">
        <w:rPr>
          <w:color w:val="2B2421"/>
        </w:rPr>
        <w:t>.</w:t>
      </w:r>
    </w:p>
    <w:p w14:paraId="3EBEEA27" w14:textId="77777777" w:rsidR="001077AE" w:rsidRPr="004A1AB8" w:rsidRDefault="001077AE" w:rsidP="001077AE"/>
    <w:p w14:paraId="3D29A59F" w14:textId="77777777" w:rsidR="001077AE" w:rsidRPr="004A1AB8" w:rsidRDefault="001077AE" w:rsidP="00594C77">
      <w:pPr>
        <w:rPr>
          <w:rFonts w:eastAsiaTheme="minorHAnsi"/>
          <w:color w:val="2A3456"/>
          <w:lang w:val="en-US"/>
        </w:rPr>
      </w:pPr>
    </w:p>
    <w:p w14:paraId="01C39B3C" w14:textId="77777777" w:rsidR="001077AE" w:rsidRPr="004A1AB8" w:rsidRDefault="001077AE" w:rsidP="00594C77">
      <w:pPr>
        <w:rPr>
          <w:rFonts w:eastAsiaTheme="minorHAnsi"/>
          <w:color w:val="2A3456"/>
          <w:lang w:val="en-US"/>
        </w:rPr>
      </w:pPr>
    </w:p>
    <w:p w14:paraId="4826F170" w14:textId="77777777" w:rsidR="001077AE" w:rsidRPr="004A1AB8" w:rsidRDefault="001077AE" w:rsidP="00594C77">
      <w:pPr>
        <w:rPr>
          <w:rFonts w:eastAsiaTheme="minorHAnsi"/>
          <w:color w:val="2A3456"/>
          <w:lang w:val="en-US"/>
        </w:rPr>
      </w:pPr>
    </w:p>
    <w:p w14:paraId="190928B7" w14:textId="77777777" w:rsidR="001077AE" w:rsidRPr="004A1AB8" w:rsidRDefault="001077AE" w:rsidP="00594C77">
      <w:pPr>
        <w:rPr>
          <w:rFonts w:eastAsiaTheme="minorHAnsi"/>
          <w:color w:val="2A3456"/>
          <w:lang w:val="en-US"/>
        </w:rPr>
      </w:pPr>
    </w:p>
    <w:p w14:paraId="0F6BA27D" w14:textId="77777777" w:rsidR="00324684" w:rsidRPr="004A1AB8" w:rsidRDefault="00324684" w:rsidP="00594C77">
      <w:pPr>
        <w:rPr>
          <w:rFonts w:eastAsiaTheme="minorHAnsi"/>
          <w:color w:val="2A3456"/>
          <w:lang w:val="en-US"/>
        </w:rPr>
      </w:pPr>
    </w:p>
    <w:p w14:paraId="2F455D1E" w14:textId="77777777" w:rsidR="00324684" w:rsidRPr="004A1AB8" w:rsidRDefault="00324684" w:rsidP="00594C77">
      <w:pPr>
        <w:rPr>
          <w:rFonts w:eastAsiaTheme="minorHAnsi"/>
          <w:color w:val="2A3456"/>
          <w:lang w:val="en-US"/>
        </w:rPr>
      </w:pPr>
    </w:p>
    <w:p w14:paraId="13121B39" w14:textId="77777777" w:rsidR="00D9122E" w:rsidRDefault="00D9122E">
      <w:pPr>
        <w:spacing w:after="200" w:line="276" w:lineRule="auto"/>
        <w:rPr>
          <w:rFonts w:eastAsiaTheme="minorHAnsi"/>
          <w:color w:val="2A3456"/>
          <w:lang w:val="en-US"/>
        </w:rPr>
      </w:pPr>
      <w:r>
        <w:rPr>
          <w:rFonts w:eastAsiaTheme="minorHAnsi"/>
          <w:color w:val="2A3456"/>
          <w:lang w:val="en-US"/>
        </w:rPr>
        <w:br w:type="page"/>
      </w:r>
    </w:p>
    <w:p w14:paraId="38AB0C96" w14:textId="77777777" w:rsidR="00851B30" w:rsidRPr="004A1AB8" w:rsidRDefault="00851B30" w:rsidP="003C0375">
      <w:pPr>
        <w:pStyle w:val="Heading3"/>
        <w:rPr>
          <w:u w:val="single"/>
        </w:rPr>
      </w:pPr>
      <w:bookmarkStart w:id="94" w:name="_Toc480286501"/>
      <w:r w:rsidRPr="004A1AB8">
        <w:rPr>
          <w:rFonts w:eastAsiaTheme="minorHAnsi"/>
          <w:lang w:val="en-US"/>
        </w:rPr>
        <w:lastRenderedPageBreak/>
        <w:t>Entering an Invoice</w:t>
      </w:r>
      <w:bookmarkEnd w:id="94"/>
    </w:p>
    <w:p w14:paraId="150E96C9"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You use the A/P Invoice Entry screen to add invoices and interest invoices to invoice batches.</w:t>
      </w:r>
    </w:p>
    <w:p w14:paraId="6BBB4AA6" w14:textId="77777777" w:rsidR="00CA607C" w:rsidRPr="004A1AB8" w:rsidRDefault="00CA607C" w:rsidP="00851B30">
      <w:pPr>
        <w:autoSpaceDE w:val="0"/>
        <w:autoSpaceDN w:val="0"/>
        <w:adjustRightInd w:val="0"/>
        <w:rPr>
          <w:rFonts w:eastAsiaTheme="minorHAnsi"/>
          <w:color w:val="000000"/>
          <w:lang w:val="en-US"/>
        </w:rPr>
      </w:pPr>
    </w:p>
    <w:p w14:paraId="0B2BB3E6"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an overview of invoice entry, see </w:t>
      </w:r>
      <w:r w:rsidRPr="004A1AB8">
        <w:rPr>
          <w:rFonts w:eastAsiaTheme="minorHAnsi"/>
          <w:color w:val="396AA8"/>
          <w:lang w:val="en-US"/>
        </w:rPr>
        <w:t>About Processing Invoices, Credit Notes, Debit Notes, and Interest</w:t>
      </w:r>
      <w:r w:rsidRPr="004A1AB8">
        <w:rPr>
          <w:rFonts w:eastAsiaTheme="minorHAnsi"/>
          <w:color w:val="000000"/>
          <w:lang w:val="en-US"/>
        </w:rPr>
        <w:t>.</w:t>
      </w:r>
    </w:p>
    <w:p w14:paraId="26A1401E" w14:textId="77777777" w:rsidR="00CA607C" w:rsidRPr="004A1AB8" w:rsidRDefault="00CA607C" w:rsidP="00851B30">
      <w:pPr>
        <w:autoSpaceDE w:val="0"/>
        <w:autoSpaceDN w:val="0"/>
        <w:adjustRightInd w:val="0"/>
        <w:rPr>
          <w:rFonts w:eastAsiaTheme="minorHAnsi"/>
          <w:color w:val="000000"/>
          <w:lang w:val="en-US"/>
        </w:rPr>
      </w:pPr>
    </w:p>
    <w:p w14:paraId="13259645"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an overview of tax calculation on invoices, see </w:t>
      </w:r>
      <w:r w:rsidRPr="004A1AB8">
        <w:rPr>
          <w:rFonts w:eastAsiaTheme="minorHAnsi"/>
          <w:color w:val="396AA8"/>
          <w:lang w:val="en-US"/>
        </w:rPr>
        <w:t>About Calculating Tax</w:t>
      </w:r>
      <w:r w:rsidRPr="004A1AB8">
        <w:rPr>
          <w:rFonts w:eastAsiaTheme="minorHAnsi"/>
          <w:color w:val="000000"/>
          <w:lang w:val="en-US"/>
        </w:rPr>
        <w:t>.</w:t>
      </w:r>
    </w:p>
    <w:p w14:paraId="2402809A" w14:textId="77777777" w:rsidR="00CA607C" w:rsidRPr="004A1AB8" w:rsidRDefault="00CA607C" w:rsidP="00851B30">
      <w:pPr>
        <w:autoSpaceDE w:val="0"/>
        <w:autoSpaceDN w:val="0"/>
        <w:adjustRightInd w:val="0"/>
        <w:rPr>
          <w:rFonts w:eastAsiaTheme="minorHAnsi"/>
          <w:color w:val="396AA8"/>
          <w:lang w:val="en-US"/>
        </w:rPr>
      </w:pPr>
    </w:p>
    <w:p w14:paraId="0F0C5BE1" w14:textId="77777777" w:rsidR="00851B30" w:rsidRPr="004A1AB8" w:rsidRDefault="00851B30" w:rsidP="00851B30">
      <w:pPr>
        <w:autoSpaceDE w:val="0"/>
        <w:autoSpaceDN w:val="0"/>
        <w:adjustRightInd w:val="0"/>
        <w:rPr>
          <w:rFonts w:eastAsiaTheme="minorHAnsi"/>
          <w:color w:val="396AA8"/>
          <w:lang w:val="en-US"/>
        </w:rPr>
      </w:pPr>
      <w:r w:rsidRPr="004A1AB8">
        <w:rPr>
          <w:rFonts w:eastAsiaTheme="minorHAnsi"/>
          <w:color w:val="396AA8"/>
          <w:lang w:val="en-US"/>
        </w:rPr>
        <w:t>Before you start</w:t>
      </w:r>
    </w:p>
    <w:p w14:paraId="682D8899"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Make sure you have complete information for each document you want</w:t>
      </w:r>
      <w:r w:rsidR="00CA607C" w:rsidRPr="004A1AB8">
        <w:rPr>
          <w:rFonts w:eastAsiaTheme="minorHAnsi"/>
          <w:color w:val="000000"/>
          <w:lang w:val="en-US"/>
        </w:rPr>
        <w:t xml:space="preserve"> to enter, including the vendor </w:t>
      </w:r>
      <w:r w:rsidRPr="004A1AB8">
        <w:rPr>
          <w:rFonts w:eastAsiaTheme="minorHAnsi"/>
          <w:color w:val="000000"/>
          <w:lang w:val="en-US"/>
        </w:rPr>
        <w:t>number, document number, date, and purchase order number, if any.</w:t>
      </w:r>
    </w:p>
    <w:p w14:paraId="35DE48D3" w14:textId="77777777" w:rsidR="00CA607C" w:rsidRPr="004A1AB8" w:rsidRDefault="00CA607C" w:rsidP="00851B30">
      <w:pPr>
        <w:autoSpaceDE w:val="0"/>
        <w:autoSpaceDN w:val="0"/>
        <w:adjustRightInd w:val="0"/>
        <w:rPr>
          <w:rFonts w:eastAsiaTheme="minorHAnsi"/>
          <w:color w:val="000000"/>
          <w:lang w:val="en-US"/>
        </w:rPr>
      </w:pPr>
    </w:p>
    <w:p w14:paraId="2B9C8811"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Determine the distribution code or general ledger account number</w:t>
      </w:r>
      <w:r w:rsidR="00CA607C" w:rsidRPr="004A1AB8">
        <w:rPr>
          <w:rFonts w:eastAsiaTheme="minorHAnsi"/>
          <w:color w:val="000000"/>
          <w:lang w:val="en-US"/>
        </w:rPr>
        <w:t xml:space="preserve">, item number, unit of measure, </w:t>
      </w:r>
      <w:r w:rsidRPr="004A1AB8">
        <w:rPr>
          <w:rFonts w:eastAsiaTheme="minorHAnsi"/>
          <w:color w:val="000000"/>
          <w:lang w:val="en-US"/>
        </w:rPr>
        <w:t>quantity, and price for each detail.</w:t>
      </w:r>
    </w:p>
    <w:p w14:paraId="2F1CBD9B"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In multicurrency ledgers:</w:t>
      </w:r>
    </w:p>
    <w:p w14:paraId="7CA2BD72" w14:textId="77777777" w:rsidR="00CA607C" w:rsidRPr="004A1AB8" w:rsidRDefault="00CA607C" w:rsidP="00851B30">
      <w:pPr>
        <w:autoSpaceDE w:val="0"/>
        <w:autoSpaceDN w:val="0"/>
        <w:adjustRightInd w:val="0"/>
        <w:rPr>
          <w:rFonts w:eastAsiaTheme="minorHAnsi"/>
          <w:color w:val="000000"/>
          <w:lang w:val="en-US"/>
        </w:rPr>
      </w:pPr>
    </w:p>
    <w:p w14:paraId="0A4AABF6"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Find out the rate type, rate date, and exchange rate to use for e</w:t>
      </w:r>
      <w:r w:rsidR="00CA607C" w:rsidRPr="004A1AB8">
        <w:rPr>
          <w:rFonts w:eastAsiaTheme="minorHAnsi"/>
          <w:color w:val="000000"/>
          <w:lang w:val="en-US"/>
        </w:rPr>
        <w:t xml:space="preserve">ach invoice, credit note, debit </w:t>
      </w:r>
      <w:r w:rsidRPr="004A1AB8">
        <w:rPr>
          <w:rFonts w:eastAsiaTheme="minorHAnsi"/>
          <w:color w:val="000000"/>
          <w:lang w:val="en-US"/>
        </w:rPr>
        <w:t>note, prepayment, and interest charge.</w:t>
      </w:r>
    </w:p>
    <w:p w14:paraId="6DB3C56B" w14:textId="77777777" w:rsidR="00CA607C" w:rsidRPr="004A1AB8" w:rsidRDefault="00CA607C" w:rsidP="00851B30">
      <w:pPr>
        <w:autoSpaceDE w:val="0"/>
        <w:autoSpaceDN w:val="0"/>
        <w:adjustRightInd w:val="0"/>
        <w:rPr>
          <w:rFonts w:eastAsiaTheme="minorHAnsi"/>
          <w:color w:val="000000"/>
          <w:lang w:val="en-US"/>
        </w:rPr>
      </w:pPr>
    </w:p>
    <w:p w14:paraId="24A99DE6"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Update currency information and exchange rates in the Currency screens, if necessary.</w:t>
      </w:r>
    </w:p>
    <w:p w14:paraId="1A1B3622" w14:textId="77777777" w:rsidR="0016149E" w:rsidRPr="004A1AB8" w:rsidRDefault="0016149E" w:rsidP="00851B30">
      <w:pPr>
        <w:autoSpaceDE w:val="0"/>
        <w:autoSpaceDN w:val="0"/>
        <w:adjustRightInd w:val="0"/>
        <w:rPr>
          <w:rFonts w:eastAsiaTheme="minorHAnsi"/>
          <w:color w:val="000000"/>
          <w:lang w:val="en-US"/>
        </w:rPr>
      </w:pPr>
    </w:p>
    <w:p w14:paraId="20F864F6" w14:textId="77777777"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If retainage applies to the document, find out the retainage percentage</w:t>
      </w:r>
      <w:r w:rsidR="0016149E" w:rsidRPr="004A1AB8">
        <w:rPr>
          <w:rFonts w:eastAsiaTheme="minorHAnsi"/>
          <w:color w:val="000000"/>
          <w:lang w:val="en-US"/>
        </w:rPr>
        <w:t xml:space="preserve"> or retainage amount, retention </w:t>
      </w:r>
      <w:r w:rsidRPr="004A1AB8">
        <w:rPr>
          <w:rFonts w:eastAsiaTheme="minorHAnsi"/>
          <w:color w:val="000000"/>
          <w:lang w:val="en-US"/>
        </w:rPr>
        <w:t xml:space="preserve">period, retainage due date, retainage terms, and whether to use the </w:t>
      </w:r>
      <w:r w:rsidR="0016149E" w:rsidRPr="004A1AB8">
        <w:rPr>
          <w:rFonts w:eastAsiaTheme="minorHAnsi"/>
          <w:color w:val="000000"/>
          <w:lang w:val="en-US"/>
        </w:rPr>
        <w:t xml:space="preserve">exchange rate from the original </w:t>
      </w:r>
      <w:r w:rsidRPr="004A1AB8">
        <w:rPr>
          <w:rFonts w:eastAsiaTheme="minorHAnsi"/>
          <w:color w:val="000000"/>
          <w:lang w:val="en-US"/>
        </w:rPr>
        <w:t>document or the current exchange rate when you process the outstanding retainage.</w:t>
      </w:r>
    </w:p>
    <w:p w14:paraId="7445E417" w14:textId="77777777" w:rsidR="0016149E" w:rsidRPr="004A1AB8" w:rsidRDefault="0016149E" w:rsidP="00851B30">
      <w:pPr>
        <w:autoSpaceDE w:val="0"/>
        <w:autoSpaceDN w:val="0"/>
        <w:adjustRightInd w:val="0"/>
        <w:rPr>
          <w:rFonts w:eastAsiaTheme="minorHAnsi"/>
          <w:b/>
          <w:bCs/>
          <w:color w:val="000000"/>
          <w:lang w:val="en-US"/>
        </w:rPr>
      </w:pPr>
    </w:p>
    <w:p w14:paraId="384C456F" w14:textId="77777777" w:rsidR="00851B30" w:rsidRPr="004A1AB8" w:rsidRDefault="00851B30" w:rsidP="00D9122E">
      <w:pPr>
        <w:pStyle w:val="Heading3"/>
        <w:rPr>
          <w:rFonts w:eastAsiaTheme="minorHAnsi"/>
          <w:lang w:val="en-US"/>
        </w:rPr>
      </w:pPr>
      <w:r w:rsidRPr="004A1AB8">
        <w:rPr>
          <w:rFonts w:eastAsiaTheme="minorHAnsi"/>
          <w:lang w:val="en-US"/>
        </w:rPr>
        <w:t>To add an invoice:</w:t>
      </w:r>
    </w:p>
    <w:p w14:paraId="61108F8F" w14:textId="77777777" w:rsidR="00F12766" w:rsidRPr="004A1AB8" w:rsidRDefault="00851B30" w:rsidP="00D9122E">
      <w:bookmarkStart w:id="95" w:name="_Toc479445081"/>
      <w:bookmarkStart w:id="96" w:name="_Toc480286502"/>
      <w:r w:rsidRPr="004A1AB8">
        <w:rPr>
          <w:rFonts w:eastAsiaTheme="minorHAnsi"/>
          <w:lang w:val="en-US"/>
        </w:rPr>
        <w:t>Open Accounts Payable &gt; A/P Transactions 1. &gt; Invoice Entry.</w:t>
      </w:r>
      <w:r w:rsidRPr="004A1AB8">
        <w:t>Entering an Invoice</w:t>
      </w:r>
      <w:bookmarkEnd w:id="95"/>
      <w:bookmarkEnd w:id="96"/>
    </w:p>
    <w:p w14:paraId="536051CA" w14:textId="77777777" w:rsidR="0070406B" w:rsidRPr="004A1AB8" w:rsidRDefault="0095514E" w:rsidP="00B20290">
      <w:r>
        <w:rPr>
          <w:noProof/>
          <w:lang w:val="en-US"/>
        </w:rPr>
        <w:lastRenderedPageBreak/>
        <mc:AlternateContent>
          <mc:Choice Requires="wps">
            <w:drawing>
              <wp:anchor distT="0" distB="0" distL="114300" distR="114300" simplePos="0" relativeHeight="251715584" behindDoc="0" locked="0" layoutInCell="1" allowOverlap="1" wp14:anchorId="64AD2426" wp14:editId="6150A723">
                <wp:simplePos x="0" y="0"/>
                <wp:positionH relativeFrom="column">
                  <wp:posOffset>1428750</wp:posOffset>
                </wp:positionH>
                <wp:positionV relativeFrom="paragraph">
                  <wp:posOffset>1428750</wp:posOffset>
                </wp:positionV>
                <wp:extent cx="381000" cy="400050"/>
                <wp:effectExtent l="19050" t="19050" r="19050" b="38100"/>
                <wp:wrapNone/>
                <wp:docPr id="79" name="Notched Right Arrow 79"/>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C9FDC96"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D2426" id="Notched Right Arrow 79" o:spid="_x0000_s1049" type="#_x0000_t94" style="position:absolute;margin-left:112.5pt;margin-top:112.5pt;width:30pt;height: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" adj="10800" fillcolor="#dbdbdb" strokecolor="#41719c" strokeweight="1pt">
                <v:textbox>
                  <w:txbxContent>
                    <w:p w14:paraId="7C9FDC96" w14:textId="77777777" w:rsidR="00713C6B" w:rsidRPr="00E35407" w:rsidRDefault="00713C6B"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14:anchorId="6E28C1AE" wp14:editId="2C9B137E">
                <wp:simplePos x="0" y="0"/>
                <wp:positionH relativeFrom="column">
                  <wp:posOffset>-304800</wp:posOffset>
                </wp:positionH>
                <wp:positionV relativeFrom="paragraph">
                  <wp:posOffset>1200150</wp:posOffset>
                </wp:positionV>
                <wp:extent cx="381000" cy="371475"/>
                <wp:effectExtent l="19050" t="19050" r="38100" b="47625"/>
                <wp:wrapNone/>
                <wp:docPr id="78" name="Notched Right Arrow 7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F24C041" w14:textId="77777777" w:rsidR="00713C6B" w:rsidRPr="00E35407" w:rsidRDefault="00713C6B"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8C1AE" id="Notched Right Arrow 78" o:spid="_x0000_s1050" type="#_x0000_t94" style="position:absolute;margin-left:-24pt;margin-top:94.5pt;width:30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mqrA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" adj="11070" fillcolor="#dbdbdb" strokecolor="#41719c" strokeweight="1pt">
                <v:textbox>
                  <w:txbxContent>
                    <w:p w14:paraId="3F24C041" w14:textId="77777777" w:rsidR="00713C6B" w:rsidRPr="00E35407" w:rsidRDefault="00713C6B"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14:anchorId="5447962C" wp14:editId="5959082D">
                <wp:simplePos x="0" y="0"/>
                <wp:positionH relativeFrom="margin">
                  <wp:posOffset>247332</wp:posOffset>
                </wp:positionH>
                <wp:positionV relativeFrom="paragraph">
                  <wp:posOffset>133669</wp:posOffset>
                </wp:positionV>
                <wp:extent cx="551815" cy="337820"/>
                <wp:effectExtent l="0" t="26352" r="31432" b="31433"/>
                <wp:wrapNone/>
                <wp:docPr id="77" name="Notched Right Arrow 7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2C22A07" w14:textId="77777777" w:rsidR="00713C6B" w:rsidRPr="00D8577C" w:rsidRDefault="00713C6B"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7962C" id="Notched Right Arrow 77" o:spid="_x0000_s1051" type="#_x0000_t94" style="position:absolute;margin-left:19.45pt;margin-top:10.55pt;width:43.45pt;height:26.6pt;rotation:90;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" adj="15096,2924" fillcolor="#dbdbdb" strokecolor="#41719c" strokeweight="1pt">
                <v:textbox style="layout-flow:vertical;mso-layout-flow-alt:bottom-to-top">
                  <w:txbxContent>
                    <w:p w14:paraId="42C22A07" w14:textId="77777777" w:rsidR="00713C6B" w:rsidRPr="00D8577C" w:rsidRDefault="00713C6B" w:rsidP="0095514E">
                      <w:pPr>
                        <w:pStyle w:val="NoSpacing"/>
                        <w:jc w:val="center"/>
                        <w:rPr>
                          <w:sz w:val="16"/>
                          <w:szCs w:val="16"/>
                        </w:rPr>
                      </w:pPr>
                      <w:r>
                        <w:rPr>
                          <w:sz w:val="16"/>
                          <w:szCs w:val="16"/>
                        </w:rPr>
                        <w:t>1</w:t>
                      </w:r>
                    </w:p>
                  </w:txbxContent>
                </v:textbox>
                <w10:wrap anchorx="margin"/>
              </v:shape>
            </w:pict>
          </mc:Fallback>
        </mc:AlternateContent>
      </w:r>
      <w:r w:rsidR="00594C77" w:rsidRPr="004A1AB8">
        <w:rPr>
          <w:noProof/>
          <w:lang w:val="en-US"/>
        </w:rPr>
        <w:drawing>
          <wp:inline distT="0" distB="0" distL="0" distR="0" wp14:anchorId="479B794B" wp14:editId="32890F02">
            <wp:extent cx="5943600" cy="3593176"/>
            <wp:effectExtent l="0" t="0" r="0" b="7620"/>
            <wp:docPr id="63" name="Picture 63" descr="C:\Users\USER\Pictures\SCREEN SHOTS\AP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P2_L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93176"/>
                    </a:xfrm>
                    <a:prstGeom prst="rect">
                      <a:avLst/>
                    </a:prstGeom>
                    <a:noFill/>
                    <a:ln>
                      <a:noFill/>
                    </a:ln>
                  </pic:spPr>
                </pic:pic>
              </a:graphicData>
            </a:graphic>
          </wp:inline>
        </w:drawing>
      </w:r>
    </w:p>
    <w:p w14:paraId="312EA15A" w14:textId="77777777" w:rsidR="00F27EC2" w:rsidRPr="004A1AB8" w:rsidRDefault="00F27EC2" w:rsidP="00B20290">
      <w:pPr>
        <w:ind w:left="720"/>
      </w:pPr>
    </w:p>
    <w:p w14:paraId="64F0D3E8" w14:textId="77777777" w:rsidR="00F12766" w:rsidRPr="004A1AB8" w:rsidRDefault="00F12766" w:rsidP="00B20290">
      <w:pPr>
        <w:ind w:left="720"/>
        <w:rPr>
          <w:b/>
          <w:u w:val="single"/>
        </w:rPr>
      </w:pPr>
    </w:p>
    <w:p w14:paraId="05FE5FCC" w14:textId="77777777" w:rsidR="0016149E" w:rsidRPr="004A1AB8" w:rsidRDefault="0016149E" w:rsidP="004E49F0">
      <w:pPr>
        <w:pStyle w:val="ListParagraph"/>
        <w:numPr>
          <w:ilvl w:val="0"/>
          <w:numId w:val="2"/>
        </w:numPr>
        <w:autoSpaceDE w:val="0"/>
        <w:autoSpaceDN w:val="0"/>
        <w:adjustRightInd w:val="0"/>
        <w:rPr>
          <w:rFonts w:eastAsiaTheme="minorHAnsi"/>
          <w:color w:val="255BC8"/>
          <w:lang w:val="en-US"/>
        </w:rPr>
      </w:pPr>
      <w:r w:rsidRPr="004A1AB8">
        <w:rPr>
          <w:rFonts w:eastAsiaTheme="minorHAnsi"/>
          <w:color w:val="000000"/>
          <w:lang w:val="en-US"/>
        </w:rPr>
        <w:t xml:space="preserve">Select an existing batch using the Batch Number field, or create a new batch. </w:t>
      </w:r>
      <w:r w:rsidRPr="004A1AB8">
        <w:rPr>
          <w:rFonts w:eastAsiaTheme="minorHAnsi"/>
          <w:color w:val="255BC8"/>
          <w:lang w:val="en-US"/>
        </w:rPr>
        <w:t>More...</w:t>
      </w:r>
    </w:p>
    <w:p w14:paraId="0AADD9E6" w14:textId="77777777" w:rsidR="0016149E" w:rsidRPr="004A1AB8" w:rsidRDefault="0016149E" w:rsidP="0016149E">
      <w:pPr>
        <w:autoSpaceDE w:val="0"/>
        <w:autoSpaceDN w:val="0"/>
        <w:adjustRightInd w:val="0"/>
        <w:rPr>
          <w:rFonts w:eastAsiaTheme="minorHAnsi"/>
          <w:color w:val="000000"/>
          <w:lang w:val="en-US"/>
        </w:rPr>
      </w:pPr>
    </w:p>
    <w:p w14:paraId="4A8CF64A" w14:textId="77777777"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To create a new batch:</w:t>
      </w:r>
    </w:p>
    <w:p w14:paraId="1CD15565" w14:textId="77777777" w:rsidR="0016149E" w:rsidRPr="004A1AB8" w:rsidRDefault="0016149E" w:rsidP="0016149E">
      <w:pPr>
        <w:autoSpaceDE w:val="0"/>
        <w:autoSpaceDN w:val="0"/>
        <w:adjustRightInd w:val="0"/>
        <w:rPr>
          <w:rFonts w:eastAsiaTheme="minorHAnsi"/>
          <w:color w:val="000000"/>
          <w:lang w:val="en-US"/>
        </w:rPr>
      </w:pPr>
    </w:p>
    <w:p w14:paraId="25C5B55F" w14:textId="77777777"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 xml:space="preserve">a. Click the </w:t>
      </w:r>
      <w:r w:rsidRPr="004A1AB8">
        <w:rPr>
          <w:rFonts w:eastAsiaTheme="minorHAnsi"/>
          <w:b/>
          <w:bCs/>
          <w:color w:val="000000"/>
          <w:lang w:val="en-US"/>
        </w:rPr>
        <w:t xml:space="preserve">Create New </w:t>
      </w:r>
      <w:r w:rsidRPr="004A1AB8">
        <w:rPr>
          <w:rFonts w:eastAsiaTheme="minorHAnsi"/>
          <w:color w:val="000000"/>
          <w:lang w:val="en-US"/>
        </w:rPr>
        <w:t xml:space="preserve">button beside the </w:t>
      </w:r>
      <w:r w:rsidRPr="004A1AB8">
        <w:rPr>
          <w:rFonts w:eastAsiaTheme="minorHAnsi"/>
          <w:b/>
          <w:bCs/>
          <w:color w:val="000000"/>
          <w:lang w:val="en-US"/>
        </w:rPr>
        <w:t xml:space="preserve">Batch Number </w:t>
      </w:r>
      <w:r w:rsidRPr="004A1AB8">
        <w:rPr>
          <w:rFonts w:eastAsiaTheme="minorHAnsi"/>
          <w:color w:val="000000"/>
          <w:lang w:val="en-US"/>
        </w:rPr>
        <w:t>field.</w:t>
      </w:r>
    </w:p>
    <w:p w14:paraId="2CCBC166" w14:textId="77777777" w:rsidR="0016149E" w:rsidRPr="004A1AB8" w:rsidRDefault="0016149E" w:rsidP="0016149E">
      <w:pPr>
        <w:autoSpaceDE w:val="0"/>
        <w:autoSpaceDN w:val="0"/>
        <w:adjustRightInd w:val="0"/>
        <w:rPr>
          <w:rFonts w:eastAsiaTheme="minorHAnsi"/>
          <w:color w:val="000000"/>
          <w:lang w:val="en-US"/>
        </w:rPr>
      </w:pPr>
    </w:p>
    <w:p w14:paraId="1FC72F43" w14:textId="77777777"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 xml:space="preserve">b. In the </w:t>
      </w:r>
      <w:r w:rsidRPr="004A1AB8">
        <w:rPr>
          <w:rFonts w:eastAsiaTheme="minorHAnsi"/>
          <w:b/>
          <w:bCs/>
          <w:color w:val="000000"/>
          <w:lang w:val="en-US"/>
        </w:rPr>
        <w:t xml:space="preserve">Batch Description </w:t>
      </w:r>
      <w:r w:rsidRPr="004A1AB8">
        <w:rPr>
          <w:rFonts w:eastAsiaTheme="minorHAnsi"/>
          <w:color w:val="000000"/>
          <w:lang w:val="en-US"/>
        </w:rPr>
        <w:t>field, type a description for the batch.</w:t>
      </w:r>
    </w:p>
    <w:p w14:paraId="376CE293" w14:textId="77777777" w:rsidR="0016149E" w:rsidRPr="004A1AB8" w:rsidRDefault="0016149E" w:rsidP="0016149E">
      <w:pPr>
        <w:rPr>
          <w:rFonts w:eastAsiaTheme="minorHAnsi"/>
          <w:color w:val="000000"/>
          <w:lang w:val="en-US"/>
        </w:rPr>
      </w:pPr>
    </w:p>
    <w:p w14:paraId="673CF4F2" w14:textId="77777777" w:rsidR="0031075A" w:rsidRPr="004A1AB8" w:rsidRDefault="0016149E" w:rsidP="0016149E">
      <w:pPr>
        <w:rPr>
          <w:b/>
          <w:u w:val="single"/>
        </w:rPr>
      </w:pPr>
      <w:r w:rsidRPr="004A1AB8">
        <w:rPr>
          <w:rFonts w:eastAsiaTheme="minorHAnsi"/>
          <w:color w:val="000000"/>
          <w:lang w:val="en-US"/>
        </w:rPr>
        <w:t xml:space="preserve">c. In the </w:t>
      </w:r>
      <w:r w:rsidRPr="004A1AB8">
        <w:rPr>
          <w:rFonts w:eastAsiaTheme="minorHAnsi"/>
          <w:b/>
          <w:bCs/>
          <w:color w:val="000000"/>
          <w:lang w:val="en-US"/>
        </w:rPr>
        <w:t xml:space="preserve">Batch Date </w:t>
      </w:r>
      <w:r w:rsidRPr="004A1AB8">
        <w:rPr>
          <w:rFonts w:eastAsiaTheme="minorHAnsi"/>
          <w:color w:val="000000"/>
          <w:lang w:val="en-US"/>
        </w:rPr>
        <w:t>field, enter a date for the new batch, or accept the session date.</w:t>
      </w:r>
    </w:p>
    <w:p w14:paraId="288DD60F" w14:textId="77777777" w:rsidR="0031075A" w:rsidRPr="004A1AB8" w:rsidRDefault="0031075A" w:rsidP="00B20290">
      <w:pPr>
        <w:ind w:left="720"/>
        <w:rPr>
          <w:b/>
          <w:u w:val="single"/>
        </w:rPr>
      </w:pPr>
    </w:p>
    <w:p w14:paraId="6459D7BC" w14:textId="77777777" w:rsidR="00F12766" w:rsidRPr="004A1AB8" w:rsidRDefault="0095514E" w:rsidP="00B20290">
      <w:pPr>
        <w:ind w:firstLine="720"/>
      </w:pPr>
      <w:r>
        <w:rPr>
          <w:noProof/>
          <w:lang w:val="en-US"/>
        </w:rPr>
        <w:lastRenderedPageBreak/>
        <mc:AlternateContent>
          <mc:Choice Requires="wps">
            <w:drawing>
              <wp:anchor distT="0" distB="0" distL="114300" distR="114300" simplePos="0" relativeHeight="251719680" behindDoc="0" locked="0" layoutInCell="1" allowOverlap="1" wp14:anchorId="4F11949F" wp14:editId="707F69E1">
                <wp:simplePos x="0" y="0"/>
                <wp:positionH relativeFrom="column">
                  <wp:posOffset>142875</wp:posOffset>
                </wp:positionH>
                <wp:positionV relativeFrom="paragraph">
                  <wp:posOffset>1990725</wp:posOffset>
                </wp:positionV>
                <wp:extent cx="381000" cy="371475"/>
                <wp:effectExtent l="19050" t="19050" r="38100" b="47625"/>
                <wp:wrapNone/>
                <wp:docPr id="81" name="Notched Right Arrow 8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8D8083E" w14:textId="77777777" w:rsidR="00713C6B" w:rsidRPr="00E35407" w:rsidRDefault="00713C6B"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949F" id="Notched Right Arrow 81" o:spid="_x0000_s1052" type="#_x0000_t94" style="position:absolute;left:0;text-align:left;margin-left:11.25pt;margin-top:156.75pt;width:30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gaDqw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" adj="11070" fillcolor="#dbdbdb" strokecolor="#41719c" strokeweight="1pt">
                <v:textbox>
                  <w:txbxContent>
                    <w:p w14:paraId="18D8083E" w14:textId="77777777" w:rsidR="00713C6B" w:rsidRPr="00E35407" w:rsidRDefault="00713C6B"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14:anchorId="630DDFF0" wp14:editId="2654D620">
                <wp:simplePos x="0" y="0"/>
                <wp:positionH relativeFrom="margin">
                  <wp:posOffset>5409884</wp:posOffset>
                </wp:positionH>
                <wp:positionV relativeFrom="paragraph">
                  <wp:posOffset>467043</wp:posOffset>
                </wp:positionV>
                <wp:extent cx="551815" cy="337820"/>
                <wp:effectExtent l="0" t="26352" r="31432" b="31433"/>
                <wp:wrapNone/>
                <wp:docPr id="80" name="Notched Right Arrow 8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E021723" w14:textId="77777777" w:rsidR="00713C6B" w:rsidRPr="00D8577C" w:rsidRDefault="00713C6B"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DDFF0" id="Notched Right Arrow 80" o:spid="_x0000_s1053" type="#_x0000_t94" style="position:absolute;left:0;text-align:left;margin-left:426pt;margin-top:36.8pt;width:43.45pt;height:26.6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" adj="15096,2924" fillcolor="#dbdbdb" strokecolor="#41719c" strokeweight="1pt">
                <v:textbox style="layout-flow:vertical;mso-layout-flow-alt:bottom-to-top">
                  <w:txbxContent>
                    <w:p w14:paraId="2E021723" w14:textId="77777777" w:rsidR="00713C6B" w:rsidRPr="00D8577C" w:rsidRDefault="00713C6B" w:rsidP="0095514E">
                      <w:pPr>
                        <w:pStyle w:val="NoSpacing"/>
                        <w:jc w:val="center"/>
                        <w:rPr>
                          <w:sz w:val="16"/>
                          <w:szCs w:val="16"/>
                        </w:rPr>
                      </w:pPr>
                      <w:r>
                        <w:rPr>
                          <w:sz w:val="16"/>
                          <w:szCs w:val="16"/>
                        </w:rPr>
                        <w:t>1</w:t>
                      </w:r>
                    </w:p>
                  </w:txbxContent>
                </v:textbox>
                <w10:wrap anchorx="margin"/>
              </v:shape>
            </w:pict>
          </mc:Fallback>
        </mc:AlternateContent>
      </w:r>
      <w:r w:rsidR="0016149E" w:rsidRPr="004A1AB8">
        <w:rPr>
          <w:noProof/>
          <w:lang w:val="en-US"/>
        </w:rPr>
        <w:drawing>
          <wp:inline distT="0" distB="0" distL="0" distR="0" wp14:anchorId="1FA75E99" wp14:editId="72E4C64E">
            <wp:extent cx="5943600" cy="3527063"/>
            <wp:effectExtent l="0" t="0" r="0" b="0"/>
            <wp:docPr id="64" name="Picture 64" descr="C:\Users\USER\Pictures\SCREEN SHOTS\Capture.AP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Capture.AP2_L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7063"/>
                    </a:xfrm>
                    <a:prstGeom prst="rect">
                      <a:avLst/>
                    </a:prstGeom>
                    <a:noFill/>
                    <a:ln>
                      <a:noFill/>
                    </a:ln>
                  </pic:spPr>
                </pic:pic>
              </a:graphicData>
            </a:graphic>
          </wp:inline>
        </w:drawing>
      </w:r>
    </w:p>
    <w:p w14:paraId="65B642C7" w14:textId="77777777" w:rsidR="00D9122E" w:rsidRDefault="00D9122E" w:rsidP="00E57A94">
      <w:pPr>
        <w:autoSpaceDE w:val="0"/>
        <w:autoSpaceDN w:val="0"/>
        <w:adjustRightInd w:val="0"/>
        <w:rPr>
          <w:rFonts w:eastAsiaTheme="minorHAnsi"/>
          <w:color w:val="000000"/>
        </w:rPr>
      </w:pPr>
    </w:p>
    <w:p w14:paraId="1C2CB352"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 xml:space="preserve">3. Click the </w:t>
      </w:r>
      <w:r w:rsidRPr="004A1AB8">
        <w:rPr>
          <w:rFonts w:eastAsiaTheme="minorHAnsi"/>
          <w:b/>
          <w:bCs/>
          <w:color w:val="000000"/>
          <w:lang w:val="en-US"/>
        </w:rPr>
        <w:t xml:space="preserve">Create New Entry </w:t>
      </w:r>
      <w:r w:rsidRPr="004A1AB8">
        <w:rPr>
          <w:rFonts w:eastAsiaTheme="minorHAnsi"/>
          <w:color w:val="000000"/>
          <w:lang w:val="en-US"/>
        </w:rPr>
        <w:t>button to start a new document, and then enter a description for the entry.</w:t>
      </w:r>
    </w:p>
    <w:p w14:paraId="79E82142" w14:textId="77777777" w:rsidR="00CA607C" w:rsidRPr="004A1AB8" w:rsidRDefault="00CA607C" w:rsidP="00E57A94">
      <w:pPr>
        <w:autoSpaceDE w:val="0"/>
        <w:autoSpaceDN w:val="0"/>
        <w:adjustRightInd w:val="0"/>
        <w:rPr>
          <w:rFonts w:eastAsiaTheme="minorHAnsi"/>
          <w:color w:val="000000"/>
          <w:lang w:val="en-US"/>
        </w:rPr>
      </w:pPr>
    </w:p>
    <w:p w14:paraId="5950E453" w14:textId="77777777" w:rsidR="00E57A94" w:rsidRPr="004A1AB8" w:rsidRDefault="00E57A94" w:rsidP="00E57A94">
      <w:pPr>
        <w:autoSpaceDE w:val="0"/>
        <w:autoSpaceDN w:val="0"/>
        <w:adjustRightInd w:val="0"/>
        <w:rPr>
          <w:rFonts w:eastAsiaTheme="minorHAnsi"/>
          <w:color w:val="255BC8"/>
          <w:lang w:val="en-US"/>
        </w:rPr>
      </w:pPr>
      <w:r w:rsidRPr="004A1AB8">
        <w:rPr>
          <w:rFonts w:eastAsiaTheme="minorHAnsi"/>
          <w:color w:val="000000"/>
          <w:lang w:val="en-US"/>
        </w:rPr>
        <w:t xml:space="preserve">Enter header information for the document on the Document tab. </w:t>
      </w:r>
      <w:r w:rsidRPr="004A1AB8">
        <w:rPr>
          <w:rFonts w:eastAsiaTheme="minorHAnsi"/>
          <w:color w:val="255BC8"/>
          <w:lang w:val="en-US"/>
        </w:rPr>
        <w:t>More...</w:t>
      </w:r>
    </w:p>
    <w:p w14:paraId="0F542E08" w14:textId="77777777" w:rsidR="00CA607C" w:rsidRPr="004A1AB8" w:rsidRDefault="00CA607C" w:rsidP="00E57A94">
      <w:pPr>
        <w:autoSpaceDE w:val="0"/>
        <w:autoSpaceDN w:val="0"/>
        <w:adjustRightInd w:val="0"/>
        <w:rPr>
          <w:rFonts w:eastAsiaTheme="minorHAnsi"/>
          <w:color w:val="000000"/>
          <w:lang w:val="en-US"/>
        </w:rPr>
      </w:pPr>
    </w:p>
    <w:p w14:paraId="2B768F45"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You enter the following information for the header:</w:t>
      </w:r>
    </w:p>
    <w:p w14:paraId="7E6323E7"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Vendor Number. </w:t>
      </w:r>
      <w:r w:rsidRPr="004A1AB8">
        <w:rPr>
          <w:rFonts w:eastAsiaTheme="minorHAnsi"/>
          <w:color w:val="000000"/>
          <w:lang w:val="en-US"/>
        </w:rPr>
        <w:t>Specify the vendor who issued the invoice, debit note, or credit note.</w:t>
      </w:r>
    </w:p>
    <w:p w14:paraId="3C654CF4" w14:textId="77777777" w:rsidR="00E57A94" w:rsidRPr="004A1AB8" w:rsidRDefault="00E57A94" w:rsidP="00E57A94">
      <w:pPr>
        <w:autoSpaceDE w:val="0"/>
        <w:autoSpaceDN w:val="0"/>
        <w:adjustRightInd w:val="0"/>
        <w:rPr>
          <w:rFonts w:eastAsiaTheme="minorHAnsi"/>
          <w:color w:val="000000"/>
          <w:lang w:val="en-US"/>
        </w:rPr>
      </w:pPr>
    </w:p>
    <w:p w14:paraId="1546062F"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Entering an Invoice http://help.sage300.com/en-US/2017/web/Subsystems/AP/Content/Trans...</w:t>
      </w:r>
    </w:p>
    <w:p w14:paraId="3A67EEE0" w14:textId="77777777" w:rsidR="00E57A94" w:rsidRPr="004A1AB8" w:rsidRDefault="00E57A94" w:rsidP="00E57A94">
      <w:pPr>
        <w:autoSpaceDE w:val="0"/>
        <w:autoSpaceDN w:val="0"/>
        <w:adjustRightInd w:val="0"/>
        <w:rPr>
          <w:rFonts w:eastAsiaTheme="minorHAnsi"/>
          <w:color w:val="000000"/>
          <w:lang w:val="en-US"/>
        </w:rPr>
      </w:pPr>
    </w:p>
    <w:p w14:paraId="4043CAE3" w14:textId="77777777" w:rsidR="00E57A94" w:rsidRPr="004A1AB8" w:rsidRDefault="00E57A94" w:rsidP="00E57A94">
      <w:pPr>
        <w:autoSpaceDE w:val="0"/>
        <w:autoSpaceDN w:val="0"/>
        <w:adjustRightInd w:val="0"/>
        <w:rPr>
          <w:rFonts w:eastAsiaTheme="minorHAnsi"/>
          <w:color w:val="255BC8"/>
          <w:lang w:val="en-US"/>
        </w:rPr>
      </w:pPr>
      <w:r w:rsidRPr="004A1AB8">
        <w:rPr>
          <w:rFonts w:eastAsiaTheme="minorHAnsi"/>
          <w:color w:val="000000"/>
          <w:lang w:val="en-US"/>
        </w:rPr>
        <w:t xml:space="preserve">Enter distribution details. </w:t>
      </w:r>
      <w:r w:rsidRPr="004A1AB8">
        <w:rPr>
          <w:rFonts w:eastAsiaTheme="minorHAnsi"/>
          <w:color w:val="255BC8"/>
          <w:lang w:val="en-US"/>
        </w:rPr>
        <w:t>More...</w:t>
      </w:r>
    </w:p>
    <w:p w14:paraId="03CB3332" w14:textId="77777777" w:rsidR="00CA607C" w:rsidRPr="004A1AB8" w:rsidRDefault="00CA607C" w:rsidP="00E57A94">
      <w:pPr>
        <w:autoSpaceDE w:val="0"/>
        <w:autoSpaceDN w:val="0"/>
        <w:adjustRightInd w:val="0"/>
        <w:rPr>
          <w:rFonts w:eastAsiaTheme="minorHAnsi"/>
          <w:color w:val="000000"/>
          <w:lang w:val="en-US"/>
        </w:rPr>
      </w:pPr>
    </w:p>
    <w:p w14:paraId="2577B8A4"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Enter the following distribution information:</w:t>
      </w:r>
    </w:p>
    <w:p w14:paraId="7CF33D3F" w14:textId="77777777" w:rsidR="00CA607C" w:rsidRPr="004A1AB8" w:rsidRDefault="00CA607C" w:rsidP="00E57A94">
      <w:pPr>
        <w:autoSpaceDE w:val="0"/>
        <w:autoSpaceDN w:val="0"/>
        <w:adjustRightInd w:val="0"/>
        <w:rPr>
          <w:rFonts w:eastAsiaTheme="minorHAnsi"/>
          <w:b/>
          <w:bCs/>
          <w:color w:val="000000"/>
          <w:lang w:val="en-US"/>
        </w:rPr>
      </w:pPr>
    </w:p>
    <w:p w14:paraId="1A8199A4"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Distribution Set. </w:t>
      </w:r>
      <w:r w:rsidRPr="004A1AB8">
        <w:rPr>
          <w:rFonts w:eastAsiaTheme="minorHAnsi"/>
          <w:color w:val="000000"/>
          <w:lang w:val="en-US"/>
        </w:rPr>
        <w:t xml:space="preserve">Accept or change a displayed code, as needed, or </w:t>
      </w:r>
      <w:r w:rsidR="00211C0E" w:rsidRPr="004A1AB8">
        <w:rPr>
          <w:rFonts w:eastAsiaTheme="minorHAnsi"/>
          <w:color w:val="000000"/>
          <w:lang w:val="en-US"/>
        </w:rPr>
        <w:t xml:space="preserve">specify a code if none appears, </w:t>
      </w:r>
      <w:r w:rsidRPr="004A1AB8">
        <w:rPr>
          <w:rFonts w:eastAsiaTheme="minorHAnsi"/>
          <w:color w:val="000000"/>
          <w:lang w:val="en-US"/>
        </w:rPr>
        <w:t>and you want to use a distribution set.</w:t>
      </w:r>
    </w:p>
    <w:p w14:paraId="78EFF6E0" w14:textId="77777777" w:rsidR="00211C0E" w:rsidRPr="004A1AB8" w:rsidRDefault="00211C0E" w:rsidP="00E57A94">
      <w:pPr>
        <w:autoSpaceDE w:val="0"/>
        <w:autoSpaceDN w:val="0"/>
        <w:adjustRightInd w:val="0"/>
        <w:rPr>
          <w:rFonts w:eastAsiaTheme="minorHAnsi"/>
          <w:b/>
          <w:bCs/>
          <w:color w:val="000000"/>
          <w:lang w:val="en-US"/>
        </w:rPr>
      </w:pPr>
    </w:p>
    <w:p w14:paraId="28DEE876" w14:textId="77777777"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Distribution Amount. </w:t>
      </w:r>
      <w:r w:rsidRPr="004A1AB8">
        <w:rPr>
          <w:rFonts w:eastAsiaTheme="minorHAnsi"/>
          <w:color w:val="000000"/>
          <w:lang w:val="en-US"/>
        </w:rPr>
        <w:t>Type the total amount to be distributed in the deta</w:t>
      </w:r>
      <w:r w:rsidR="00211C0E" w:rsidRPr="004A1AB8">
        <w:rPr>
          <w:rFonts w:eastAsiaTheme="minorHAnsi"/>
          <w:color w:val="000000"/>
          <w:lang w:val="en-US"/>
        </w:rPr>
        <w:t xml:space="preserve">ils created by the distribution </w:t>
      </w:r>
      <w:r w:rsidRPr="004A1AB8">
        <w:rPr>
          <w:rFonts w:eastAsiaTheme="minorHAnsi"/>
          <w:color w:val="000000"/>
          <w:lang w:val="en-US"/>
        </w:rPr>
        <w:t>set.</w:t>
      </w:r>
    </w:p>
    <w:p w14:paraId="0A88BEBA" w14:textId="77777777" w:rsidR="00211C0E" w:rsidRPr="004A1AB8" w:rsidRDefault="00211C0E" w:rsidP="00211C0E">
      <w:pPr>
        <w:autoSpaceDE w:val="0"/>
        <w:autoSpaceDN w:val="0"/>
        <w:adjustRightInd w:val="0"/>
        <w:rPr>
          <w:rFonts w:eastAsiaTheme="minorHAnsi"/>
          <w:lang w:val="en-US"/>
        </w:rPr>
      </w:pPr>
    </w:p>
    <w:p w14:paraId="3B09A077" w14:textId="77777777" w:rsidR="00211C0E" w:rsidRPr="004A1AB8" w:rsidRDefault="00211C0E" w:rsidP="00211C0E">
      <w:pPr>
        <w:autoSpaceDE w:val="0"/>
        <w:autoSpaceDN w:val="0"/>
        <w:adjustRightInd w:val="0"/>
        <w:rPr>
          <w:rFonts w:eastAsiaTheme="minorHAnsi"/>
          <w:lang w:val="en-US"/>
        </w:rPr>
      </w:pPr>
      <w:r w:rsidRPr="004A1AB8">
        <w:rPr>
          <w:rFonts w:eastAsiaTheme="minorHAnsi"/>
          <w:lang w:val="en-US"/>
        </w:rPr>
        <w:t>NB: This total does not have to be the full amount you have to distribute. For example, after creating distribution details from a distribution set, you may need to add distribution lines for general ledger accounts that are not included in the distribution set</w:t>
      </w:r>
    </w:p>
    <w:p w14:paraId="7B5DC63A" w14:textId="77777777" w:rsidR="00211C0E" w:rsidRPr="004A1AB8" w:rsidRDefault="00211C0E" w:rsidP="00211C0E">
      <w:pPr>
        <w:autoSpaceDE w:val="0"/>
        <w:autoSpaceDN w:val="0"/>
        <w:adjustRightInd w:val="0"/>
        <w:rPr>
          <w:rFonts w:eastAsiaTheme="minorHAnsi"/>
          <w:lang w:val="en-US"/>
        </w:rPr>
      </w:pPr>
    </w:p>
    <w:p w14:paraId="578A8678"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lastRenderedPageBreak/>
        <w:t>Check to be sure you have distributed all document amounts before you calculate tax for the document.</w:t>
      </w:r>
    </w:p>
    <w:p w14:paraId="78559CE8" w14:textId="77777777" w:rsidR="00CA607C" w:rsidRPr="004A1AB8" w:rsidRDefault="00CA607C" w:rsidP="00211C0E">
      <w:pPr>
        <w:autoSpaceDE w:val="0"/>
        <w:autoSpaceDN w:val="0"/>
        <w:adjustRightInd w:val="0"/>
        <w:rPr>
          <w:rFonts w:eastAsiaTheme="minorHAnsi"/>
          <w:color w:val="000000"/>
          <w:lang w:val="en-US"/>
        </w:rPr>
      </w:pPr>
    </w:p>
    <w:p w14:paraId="07715F07"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After distributing taxes, you should have distributed all document amounts, and</w:t>
      </w:r>
      <w:r w:rsidR="00AA0128" w:rsidRPr="004A1AB8">
        <w:rPr>
          <w:rFonts w:eastAsiaTheme="minorHAnsi"/>
          <w:color w:val="000000"/>
          <w:lang w:val="en-US"/>
        </w:rPr>
        <w:t xml:space="preserve"> the Undistributed Amount field </w:t>
      </w:r>
      <w:r w:rsidRPr="004A1AB8">
        <w:rPr>
          <w:rFonts w:eastAsiaTheme="minorHAnsi"/>
          <w:color w:val="000000"/>
          <w:lang w:val="en-US"/>
        </w:rPr>
        <w:t xml:space="preserve">should show zeros. </w:t>
      </w:r>
      <w:r w:rsidRPr="004A1AB8">
        <w:rPr>
          <w:rFonts w:eastAsiaTheme="minorHAnsi"/>
          <w:color w:val="255BC8"/>
          <w:lang w:val="en-US"/>
        </w:rPr>
        <w:t>More...</w:t>
      </w:r>
    </w:p>
    <w:p w14:paraId="23575501" w14:textId="77777777" w:rsidR="00CA607C" w:rsidRPr="004A1AB8" w:rsidRDefault="00CA607C" w:rsidP="00211C0E">
      <w:pPr>
        <w:autoSpaceDE w:val="0"/>
        <w:autoSpaceDN w:val="0"/>
        <w:adjustRightInd w:val="0"/>
        <w:rPr>
          <w:rFonts w:eastAsiaTheme="minorHAnsi"/>
          <w:color w:val="000000"/>
          <w:lang w:val="en-US"/>
        </w:rPr>
      </w:pPr>
    </w:p>
    <w:p w14:paraId="6864C973"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field does not show zeros, you have distributed either more or less than t</w:t>
      </w:r>
      <w:r w:rsidR="00AA0128" w:rsidRPr="004A1AB8">
        <w:rPr>
          <w:rFonts w:eastAsiaTheme="minorHAnsi"/>
          <w:color w:val="000000"/>
          <w:lang w:val="en-US"/>
        </w:rPr>
        <w:t xml:space="preserve">he total </w:t>
      </w:r>
      <w:r w:rsidRPr="004A1AB8">
        <w:rPr>
          <w:rFonts w:eastAsiaTheme="minorHAnsi"/>
          <w:color w:val="000000"/>
          <w:lang w:val="en-US"/>
        </w:rPr>
        <w:t>amount to distribute.</w:t>
      </w:r>
    </w:p>
    <w:p w14:paraId="7D91228E" w14:textId="77777777" w:rsidR="00CA607C" w:rsidRPr="004A1AB8" w:rsidRDefault="00CA607C" w:rsidP="00211C0E">
      <w:pPr>
        <w:autoSpaceDE w:val="0"/>
        <w:autoSpaceDN w:val="0"/>
        <w:adjustRightInd w:val="0"/>
        <w:rPr>
          <w:rFonts w:eastAsiaTheme="minorHAnsi"/>
          <w:b/>
          <w:bCs/>
          <w:color w:val="000000"/>
          <w:lang w:val="en-US"/>
        </w:rPr>
      </w:pPr>
    </w:p>
    <w:p w14:paraId="43E7A35D" w14:textId="77777777" w:rsidR="00211C0E" w:rsidRPr="004A1AB8" w:rsidRDefault="00211C0E" w:rsidP="00211C0E">
      <w:pPr>
        <w:autoSpaceDE w:val="0"/>
        <w:autoSpaceDN w:val="0"/>
        <w:adjustRightInd w:val="0"/>
        <w:rPr>
          <w:rFonts w:eastAsiaTheme="minorHAnsi"/>
          <w:b/>
          <w:bCs/>
          <w:color w:val="000000"/>
          <w:lang w:val="en-US"/>
        </w:rPr>
      </w:pPr>
      <w:r w:rsidRPr="004A1AB8">
        <w:rPr>
          <w:rFonts w:eastAsiaTheme="minorHAnsi"/>
          <w:b/>
          <w:bCs/>
          <w:color w:val="000000"/>
          <w:lang w:val="en-US"/>
        </w:rPr>
        <w:t>Examples:</w:t>
      </w:r>
    </w:p>
    <w:p w14:paraId="2872F157"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contains a positive number, you have not distributed the total invoice.</w:t>
      </w:r>
    </w:p>
    <w:p w14:paraId="5CA1662E"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you used Calculate or Distribute as the tax entry method and tax is inc</w:t>
      </w:r>
      <w:r w:rsidR="00AA0128" w:rsidRPr="004A1AB8">
        <w:rPr>
          <w:rFonts w:eastAsiaTheme="minorHAnsi"/>
          <w:color w:val="000000"/>
          <w:lang w:val="en-US"/>
        </w:rPr>
        <w:t xml:space="preserve">luded, you must also distribute </w:t>
      </w:r>
      <w:r w:rsidRPr="004A1AB8">
        <w:rPr>
          <w:rFonts w:eastAsiaTheme="minorHAnsi"/>
          <w:color w:val="000000"/>
          <w:lang w:val="en-US"/>
        </w:rPr>
        <w:t>the tax amount.</w:t>
      </w:r>
    </w:p>
    <w:p w14:paraId="36D9C8CE" w14:textId="77777777" w:rsidR="00CA607C" w:rsidRPr="004A1AB8" w:rsidRDefault="00CA607C" w:rsidP="00211C0E">
      <w:pPr>
        <w:autoSpaceDE w:val="0"/>
        <w:autoSpaceDN w:val="0"/>
        <w:adjustRightInd w:val="0"/>
        <w:rPr>
          <w:rFonts w:eastAsiaTheme="minorHAnsi"/>
          <w:color w:val="000000"/>
          <w:lang w:val="en-US"/>
        </w:rPr>
      </w:pPr>
    </w:p>
    <w:p w14:paraId="5BF9555C"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is a negative amount (with a minus si</w:t>
      </w:r>
      <w:r w:rsidR="00AA0128" w:rsidRPr="004A1AB8">
        <w:rPr>
          <w:rFonts w:eastAsiaTheme="minorHAnsi"/>
          <w:color w:val="000000"/>
          <w:lang w:val="en-US"/>
        </w:rPr>
        <w:t xml:space="preserve">gn or in parentheses), check to </w:t>
      </w:r>
      <w:r w:rsidRPr="004A1AB8">
        <w:rPr>
          <w:rFonts w:eastAsiaTheme="minorHAnsi"/>
          <w:color w:val="000000"/>
          <w:lang w:val="en-US"/>
        </w:rPr>
        <w:t>see whether you accidentally distributed the taxes.</w:t>
      </w:r>
    </w:p>
    <w:p w14:paraId="074C920D" w14:textId="77777777" w:rsidR="00CA607C" w:rsidRPr="004A1AB8" w:rsidRDefault="00CA607C" w:rsidP="00211C0E">
      <w:pPr>
        <w:autoSpaceDE w:val="0"/>
        <w:autoSpaceDN w:val="0"/>
        <w:adjustRightInd w:val="0"/>
        <w:rPr>
          <w:rFonts w:eastAsiaTheme="minorHAnsi"/>
          <w:b/>
          <w:bCs/>
          <w:color w:val="000000"/>
          <w:lang w:val="en-US"/>
        </w:rPr>
      </w:pPr>
    </w:p>
    <w:p w14:paraId="1F8BB838"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b/>
          <w:bCs/>
          <w:color w:val="000000"/>
          <w:lang w:val="en-US"/>
        </w:rPr>
        <w:t xml:space="preserve">Tip: </w:t>
      </w:r>
      <w:r w:rsidRPr="004A1AB8">
        <w:rPr>
          <w:rFonts w:eastAsiaTheme="minorHAnsi"/>
          <w:color w:val="000000"/>
          <w:lang w:val="en-US"/>
        </w:rPr>
        <w:t>Click the Totals tab to see the document summary information, so you can find out where the mis</w:t>
      </w:r>
      <w:r w:rsidR="00AA0128" w:rsidRPr="004A1AB8">
        <w:rPr>
          <w:rFonts w:eastAsiaTheme="minorHAnsi"/>
          <w:color w:val="000000"/>
          <w:lang w:val="en-US"/>
        </w:rPr>
        <w:t xml:space="preserve">take </w:t>
      </w:r>
      <w:r w:rsidRPr="004A1AB8">
        <w:rPr>
          <w:rFonts w:eastAsiaTheme="minorHAnsi"/>
          <w:color w:val="000000"/>
          <w:lang w:val="en-US"/>
        </w:rPr>
        <w:t>occurred.</w:t>
      </w:r>
    </w:p>
    <w:p w14:paraId="4E26F85C" w14:textId="77777777" w:rsidR="006B4E3E" w:rsidRPr="004A1AB8" w:rsidRDefault="006B4E3E" w:rsidP="00211C0E">
      <w:pPr>
        <w:autoSpaceDE w:val="0"/>
        <w:autoSpaceDN w:val="0"/>
        <w:adjustRightInd w:val="0"/>
        <w:rPr>
          <w:rFonts w:eastAsiaTheme="minorHAnsi"/>
          <w:color w:val="000000"/>
          <w:lang w:val="en-US"/>
        </w:rPr>
      </w:pPr>
    </w:p>
    <w:p w14:paraId="4812CE38" w14:textId="77777777" w:rsidR="00211C0E" w:rsidRPr="004A1AB8" w:rsidRDefault="006B4E3E" w:rsidP="00211C0E">
      <w:pPr>
        <w:autoSpaceDE w:val="0"/>
        <w:autoSpaceDN w:val="0"/>
        <w:adjustRightInd w:val="0"/>
        <w:rPr>
          <w:rFonts w:eastAsiaTheme="minorHAnsi"/>
          <w:color w:val="000000"/>
          <w:lang w:val="en-US"/>
        </w:rPr>
      </w:pPr>
      <w:r w:rsidRPr="004A1AB8">
        <w:rPr>
          <w:rFonts w:eastAsiaTheme="minorHAnsi"/>
          <w:color w:val="000000"/>
          <w:lang w:val="en-US"/>
        </w:rPr>
        <w:t xml:space="preserve">6. </w:t>
      </w:r>
      <w:r w:rsidR="00211C0E" w:rsidRPr="004A1AB8">
        <w:rPr>
          <w:rFonts w:eastAsiaTheme="minorHAnsi"/>
          <w:color w:val="000000"/>
          <w:lang w:val="en-US"/>
        </w:rPr>
        <w:t>To check o</w:t>
      </w:r>
      <w:r w:rsidRPr="004A1AB8">
        <w:rPr>
          <w:rFonts w:eastAsiaTheme="minorHAnsi"/>
          <w:color w:val="000000"/>
          <w:lang w:val="en-US"/>
        </w:rPr>
        <w:t>r change taxes for the document</w:t>
      </w:r>
      <w:r w:rsidR="00211C0E" w:rsidRPr="004A1AB8">
        <w:rPr>
          <w:rFonts w:eastAsiaTheme="minorHAnsi"/>
          <w:color w:val="000000"/>
          <w:lang w:val="en-US"/>
        </w:rPr>
        <w:t>, click the Taxes tab.</w:t>
      </w:r>
    </w:p>
    <w:p w14:paraId="147E0A4C" w14:textId="77777777" w:rsidR="00AA0128" w:rsidRPr="004A1AB8" w:rsidRDefault="00AA0128" w:rsidP="00211C0E">
      <w:pPr>
        <w:autoSpaceDE w:val="0"/>
        <w:autoSpaceDN w:val="0"/>
        <w:adjustRightInd w:val="0"/>
        <w:rPr>
          <w:rFonts w:eastAsiaTheme="minorHAnsi"/>
          <w:color w:val="000000"/>
          <w:lang w:val="en-US"/>
        </w:rPr>
      </w:pPr>
    </w:p>
    <w:p w14:paraId="425DB1D1"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 xml:space="preserve">Click the </w:t>
      </w:r>
      <w:r w:rsidRPr="004A1AB8">
        <w:rPr>
          <w:rFonts w:eastAsiaTheme="minorHAnsi"/>
          <w:b/>
          <w:bCs/>
          <w:color w:val="000000"/>
          <w:lang w:val="en-US"/>
        </w:rPr>
        <w:t xml:space="preserve">Distribute Taxes </w:t>
      </w:r>
      <w:r w:rsidRPr="004A1AB8">
        <w:rPr>
          <w:rFonts w:eastAsiaTheme="minorHAnsi"/>
          <w:color w:val="000000"/>
          <w:lang w:val="en-US"/>
        </w:rPr>
        <w:t>button to allocate tax to each of the distrib</w:t>
      </w:r>
      <w:r w:rsidR="006B4E3E" w:rsidRPr="004A1AB8">
        <w:rPr>
          <w:rFonts w:eastAsiaTheme="minorHAnsi"/>
          <w:color w:val="000000"/>
          <w:lang w:val="en-US"/>
        </w:rPr>
        <w:t xml:space="preserve">utions in the list. The amounts </w:t>
      </w:r>
      <w:r w:rsidRPr="004A1AB8">
        <w:rPr>
          <w:rFonts w:eastAsiaTheme="minorHAnsi"/>
          <w:color w:val="000000"/>
          <w:lang w:val="en-US"/>
        </w:rPr>
        <w:t>are also displayed in the Allocated Tax column of the Document detail-entry table.</w:t>
      </w:r>
    </w:p>
    <w:p w14:paraId="1F7B7F36" w14:textId="77777777" w:rsidR="00CA607C" w:rsidRPr="004A1AB8" w:rsidRDefault="00CA607C" w:rsidP="00211C0E">
      <w:pPr>
        <w:autoSpaceDE w:val="0"/>
        <w:autoSpaceDN w:val="0"/>
        <w:adjustRightInd w:val="0"/>
        <w:rPr>
          <w:rFonts w:eastAsiaTheme="minorHAnsi"/>
          <w:color w:val="000000"/>
          <w:lang w:val="en-US"/>
        </w:rPr>
      </w:pPr>
    </w:p>
    <w:p w14:paraId="5FCBFDC0"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You can edit the tax amount that was allocated to each distribution de</w:t>
      </w:r>
      <w:r w:rsidR="006B4E3E" w:rsidRPr="004A1AB8">
        <w:rPr>
          <w:rFonts w:eastAsiaTheme="minorHAnsi"/>
          <w:color w:val="000000"/>
          <w:lang w:val="en-US"/>
        </w:rPr>
        <w:t xml:space="preserve">tail if you select Enter as the </w:t>
      </w:r>
      <w:r w:rsidRPr="004A1AB8">
        <w:rPr>
          <w:rFonts w:eastAsiaTheme="minorHAnsi"/>
          <w:color w:val="000000"/>
          <w:lang w:val="en-US"/>
        </w:rPr>
        <w:t>tax entry method on the Taxes tab.</w:t>
      </w:r>
    </w:p>
    <w:p w14:paraId="2FD2A55D"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 xml:space="preserve">For more information, see </w:t>
      </w:r>
      <w:r w:rsidRPr="004A1AB8">
        <w:rPr>
          <w:rFonts w:eastAsiaTheme="minorHAnsi"/>
          <w:color w:val="396AA8"/>
          <w:lang w:val="en-US"/>
        </w:rPr>
        <w:t>Editing Taxes on an Invoice, Debit Note, or Credit Note</w:t>
      </w:r>
      <w:r w:rsidRPr="004A1AB8">
        <w:rPr>
          <w:rFonts w:eastAsiaTheme="minorHAnsi"/>
          <w:color w:val="000000"/>
          <w:lang w:val="en-US"/>
        </w:rPr>
        <w:t>.</w:t>
      </w:r>
    </w:p>
    <w:p w14:paraId="3F1EA8DE" w14:textId="77777777" w:rsidR="006B4E3E" w:rsidRPr="004A1AB8" w:rsidRDefault="006B4E3E" w:rsidP="00211C0E">
      <w:pPr>
        <w:autoSpaceDE w:val="0"/>
        <w:autoSpaceDN w:val="0"/>
        <w:adjustRightInd w:val="0"/>
        <w:rPr>
          <w:rFonts w:eastAsiaTheme="minorHAnsi"/>
          <w:color w:val="000000"/>
          <w:lang w:val="en-US"/>
        </w:rPr>
      </w:pPr>
    </w:p>
    <w:p w14:paraId="16411C73" w14:textId="77777777" w:rsidR="00211C0E" w:rsidRPr="004A1AB8" w:rsidRDefault="00CA607C" w:rsidP="00211C0E">
      <w:pPr>
        <w:autoSpaceDE w:val="0"/>
        <w:autoSpaceDN w:val="0"/>
        <w:adjustRightInd w:val="0"/>
        <w:rPr>
          <w:rFonts w:eastAsiaTheme="minorHAnsi"/>
          <w:color w:val="000000"/>
          <w:lang w:val="en-US"/>
        </w:rPr>
      </w:pPr>
      <w:r w:rsidRPr="004A1AB8">
        <w:rPr>
          <w:rFonts w:eastAsiaTheme="minorHAnsi"/>
          <w:color w:val="000000"/>
          <w:lang w:val="en-US"/>
        </w:rPr>
        <w:t>7.</w:t>
      </w:r>
      <w:r w:rsidR="00603552" w:rsidRPr="004A1AB8">
        <w:rPr>
          <w:rFonts w:eastAsiaTheme="minorHAnsi"/>
          <w:color w:val="000000"/>
          <w:lang w:val="en-US"/>
        </w:rPr>
        <w:t xml:space="preserve"> U</w:t>
      </w:r>
      <w:r w:rsidR="00211C0E" w:rsidRPr="004A1AB8">
        <w:rPr>
          <w:rFonts w:eastAsiaTheme="minorHAnsi"/>
          <w:color w:val="000000"/>
          <w:lang w:val="en-US"/>
        </w:rPr>
        <w:t xml:space="preserve">se the Retainage tab to </w:t>
      </w:r>
      <w:r w:rsidR="006B4E3E" w:rsidRPr="004A1AB8">
        <w:rPr>
          <w:rFonts w:eastAsiaTheme="minorHAnsi"/>
          <w:color w:val="000000"/>
          <w:lang w:val="en-US"/>
        </w:rPr>
        <w:t xml:space="preserve">specify terms for the retainage </w:t>
      </w:r>
      <w:r w:rsidR="00211C0E" w:rsidRPr="004A1AB8">
        <w:rPr>
          <w:rFonts w:eastAsiaTheme="minorHAnsi"/>
          <w:color w:val="000000"/>
          <w:lang w:val="en-US"/>
        </w:rPr>
        <w:t>document</w:t>
      </w:r>
      <w:r w:rsidR="00603552" w:rsidRPr="004A1AB8">
        <w:rPr>
          <w:rFonts w:eastAsiaTheme="minorHAnsi"/>
          <w:color w:val="000000"/>
          <w:lang w:val="en-US"/>
        </w:rPr>
        <w:t xml:space="preserve"> on an invoice from which retainage will be deducted</w:t>
      </w:r>
      <w:r w:rsidR="00211C0E" w:rsidRPr="004A1AB8">
        <w:rPr>
          <w:rFonts w:eastAsiaTheme="minorHAnsi"/>
          <w:color w:val="000000"/>
          <w:lang w:val="en-US"/>
        </w:rPr>
        <w:t>.</w:t>
      </w:r>
    </w:p>
    <w:p w14:paraId="5AED2C69" w14:textId="77777777" w:rsidR="006B4E3E" w:rsidRPr="004A1AB8" w:rsidRDefault="006B4E3E" w:rsidP="00211C0E">
      <w:pPr>
        <w:autoSpaceDE w:val="0"/>
        <w:autoSpaceDN w:val="0"/>
        <w:adjustRightInd w:val="0"/>
        <w:rPr>
          <w:rFonts w:eastAsiaTheme="minorHAnsi"/>
          <w:b/>
          <w:bCs/>
          <w:color w:val="000000"/>
          <w:lang w:val="en-US"/>
        </w:rPr>
      </w:pPr>
    </w:p>
    <w:p w14:paraId="57CDA0AB" w14:textId="77777777" w:rsidR="00211C0E" w:rsidRPr="004A1AB8" w:rsidRDefault="00211C0E" w:rsidP="00211C0E">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In a multicurrency ledger, you also specify which rate to use when you process the retainage.</w:t>
      </w:r>
    </w:p>
    <w:p w14:paraId="0699A8E0" w14:textId="77777777" w:rsidR="006B4E3E" w:rsidRPr="004A1AB8" w:rsidRDefault="006B4E3E" w:rsidP="00211C0E">
      <w:pPr>
        <w:autoSpaceDE w:val="0"/>
        <w:autoSpaceDN w:val="0"/>
        <w:adjustRightInd w:val="0"/>
        <w:rPr>
          <w:rFonts w:eastAsiaTheme="minorHAnsi"/>
          <w:color w:val="000000"/>
          <w:lang w:val="en-US"/>
        </w:rPr>
      </w:pPr>
    </w:p>
    <w:p w14:paraId="4FF04A4D" w14:textId="77777777" w:rsidR="00211C0E" w:rsidRPr="004A1AB8" w:rsidRDefault="006B4E3E" w:rsidP="00211C0E">
      <w:pPr>
        <w:autoSpaceDE w:val="0"/>
        <w:autoSpaceDN w:val="0"/>
        <w:adjustRightInd w:val="0"/>
        <w:rPr>
          <w:rFonts w:eastAsiaTheme="minorHAnsi"/>
          <w:color w:val="000000"/>
          <w:lang w:val="en-US"/>
        </w:rPr>
      </w:pPr>
      <w:r w:rsidRPr="004A1AB8">
        <w:rPr>
          <w:rFonts w:eastAsiaTheme="minorHAnsi"/>
          <w:color w:val="000000"/>
          <w:lang w:val="en-US"/>
        </w:rPr>
        <w:t xml:space="preserve">8. </w:t>
      </w:r>
      <w:r w:rsidR="00211C0E" w:rsidRPr="004A1AB8">
        <w:rPr>
          <w:rFonts w:eastAsiaTheme="minorHAnsi"/>
          <w:color w:val="000000"/>
          <w:lang w:val="en-US"/>
        </w:rPr>
        <w:t>Use the Terms tab to enter Payment terms for the invoice</w:t>
      </w:r>
    </w:p>
    <w:p w14:paraId="505F5D43" w14:textId="77777777" w:rsidR="00E57A94" w:rsidRPr="004A1AB8" w:rsidRDefault="00E57A94" w:rsidP="00E57A94">
      <w:pPr>
        <w:autoSpaceDE w:val="0"/>
        <w:autoSpaceDN w:val="0"/>
        <w:adjustRightInd w:val="0"/>
        <w:rPr>
          <w:rFonts w:eastAsiaTheme="minorHAnsi"/>
          <w:color w:val="000000"/>
          <w:lang w:val="en-US"/>
        </w:rPr>
      </w:pPr>
    </w:p>
    <w:p w14:paraId="7589C5C1" w14:textId="77777777" w:rsidR="00AA0128" w:rsidRPr="004A1AB8" w:rsidRDefault="00382C6B" w:rsidP="00E57A94">
      <w:pPr>
        <w:autoSpaceDE w:val="0"/>
        <w:autoSpaceDN w:val="0"/>
        <w:adjustRightInd w:val="0"/>
        <w:rPr>
          <w:rFonts w:eastAsiaTheme="minorHAnsi"/>
          <w:color w:val="000000"/>
          <w:lang w:val="en-US"/>
        </w:rPr>
      </w:pPr>
      <w:r>
        <w:rPr>
          <w:noProof/>
          <w:lang w:val="en-US"/>
        </w:rPr>
        <w:lastRenderedPageBreak/>
        <mc:AlternateContent>
          <mc:Choice Requires="wps">
            <w:drawing>
              <wp:anchor distT="0" distB="0" distL="114300" distR="114300" simplePos="0" relativeHeight="251723776" behindDoc="0" locked="0" layoutInCell="1" allowOverlap="1" wp14:anchorId="4D989D6A" wp14:editId="72DBC7BE">
                <wp:simplePos x="0" y="0"/>
                <wp:positionH relativeFrom="column">
                  <wp:posOffset>5133975</wp:posOffset>
                </wp:positionH>
                <wp:positionV relativeFrom="paragraph">
                  <wp:posOffset>2409825</wp:posOffset>
                </wp:positionV>
                <wp:extent cx="381000" cy="371475"/>
                <wp:effectExtent l="19050" t="19050" r="38100" b="47625"/>
                <wp:wrapNone/>
                <wp:docPr id="83" name="Notched Right Arrow 83"/>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34E66FB" w14:textId="77777777" w:rsidR="00713C6B" w:rsidRPr="00E35407" w:rsidRDefault="00713C6B" w:rsidP="00382C6B">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89D6A" id="Notched Right Arrow 83" o:spid="_x0000_s1054" type="#_x0000_t94" style="position:absolute;margin-left:404.25pt;margin-top:189.75pt;width:30pt;height:2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" adj="11070" fillcolor="#dbdbdb" strokecolor="#41719c" strokeweight="1pt">
                <v:textbox>
                  <w:txbxContent>
                    <w:p w14:paraId="734E66FB" w14:textId="77777777" w:rsidR="00713C6B" w:rsidRPr="00E35407" w:rsidRDefault="00713C6B" w:rsidP="00382C6B">
                      <w:pPr>
                        <w:jc w:val="center"/>
                        <w:rPr>
                          <w:sz w:val="16"/>
                          <w:szCs w:val="16"/>
                        </w:rPr>
                      </w:pPr>
                      <w:r>
                        <w:rPr>
                          <w:sz w:val="16"/>
                          <w:szCs w:val="16"/>
                        </w:rPr>
                        <w:t>4</w:t>
                      </w:r>
                    </w:p>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14:anchorId="748AB4DD" wp14:editId="08497168">
                <wp:simplePos x="0" y="0"/>
                <wp:positionH relativeFrom="column">
                  <wp:posOffset>2066925</wp:posOffset>
                </wp:positionH>
                <wp:positionV relativeFrom="paragraph">
                  <wp:posOffset>28575</wp:posOffset>
                </wp:positionV>
                <wp:extent cx="381000" cy="381000"/>
                <wp:effectExtent l="19050" t="19050" r="38100" b="38100"/>
                <wp:wrapNone/>
                <wp:docPr id="82" name="Notched Right Arrow 8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13622E9" w14:textId="77777777" w:rsidR="00713C6B" w:rsidRPr="00E35407" w:rsidRDefault="00713C6B" w:rsidP="00382C6B">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AB4DD" id="Notched Right Arrow 82" o:spid="_x0000_s1055" type="#_x0000_t94" style="position:absolute;margin-left:162.75pt;margin-top:2.25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" adj="10800" fillcolor="#dbdbdb" strokecolor="#41719c" strokeweight="1pt">
                <v:textbox>
                  <w:txbxContent>
                    <w:p w14:paraId="013622E9" w14:textId="77777777" w:rsidR="00713C6B" w:rsidRPr="00E35407" w:rsidRDefault="00713C6B" w:rsidP="00382C6B">
                      <w:pPr>
                        <w:jc w:val="center"/>
                        <w:rPr>
                          <w:color w:val="000000" w:themeColor="text1"/>
                          <w:sz w:val="16"/>
                          <w:szCs w:val="16"/>
                        </w:rPr>
                      </w:pPr>
                      <w:r w:rsidRPr="00E35407">
                        <w:rPr>
                          <w:color w:val="000000" w:themeColor="text1"/>
                          <w:sz w:val="16"/>
                          <w:szCs w:val="16"/>
                        </w:rPr>
                        <w:t>3</w:t>
                      </w:r>
                    </w:p>
                  </w:txbxContent>
                </v:textbox>
              </v:shape>
            </w:pict>
          </mc:Fallback>
        </mc:AlternateContent>
      </w:r>
      <w:r w:rsidR="00AA0128" w:rsidRPr="004A1AB8">
        <w:rPr>
          <w:rFonts w:eastAsiaTheme="minorHAnsi"/>
          <w:noProof/>
          <w:color w:val="000000"/>
          <w:lang w:val="en-US"/>
        </w:rPr>
        <w:drawing>
          <wp:inline distT="0" distB="0" distL="0" distR="0" wp14:anchorId="049064A6" wp14:editId="3271DAD2">
            <wp:extent cx="5943600" cy="2766315"/>
            <wp:effectExtent l="0" t="0" r="0" b="0"/>
            <wp:docPr id="67" name="Picture 67" descr="C:\Users\USER\Pictures\SCREEN SHOTS\Capture.AP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Capture.AP3_L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66315"/>
                    </a:xfrm>
                    <a:prstGeom prst="rect">
                      <a:avLst/>
                    </a:prstGeom>
                    <a:noFill/>
                    <a:ln>
                      <a:noFill/>
                    </a:ln>
                  </pic:spPr>
                </pic:pic>
              </a:graphicData>
            </a:graphic>
          </wp:inline>
        </w:drawing>
      </w:r>
    </w:p>
    <w:p w14:paraId="417464F7" w14:textId="77777777" w:rsidR="00AA0128" w:rsidRPr="004A1AB8" w:rsidRDefault="00AA0128" w:rsidP="00E57A94">
      <w:pPr>
        <w:autoSpaceDE w:val="0"/>
        <w:autoSpaceDN w:val="0"/>
        <w:adjustRightInd w:val="0"/>
        <w:rPr>
          <w:rFonts w:eastAsiaTheme="minorHAnsi"/>
          <w:color w:val="000000"/>
          <w:lang w:val="en-US"/>
        </w:rPr>
      </w:pPr>
    </w:p>
    <w:p w14:paraId="29522848" w14:textId="77777777" w:rsidR="00AA0128" w:rsidRPr="004A1AB8" w:rsidRDefault="00AA0128" w:rsidP="00E57A94">
      <w:pPr>
        <w:autoSpaceDE w:val="0"/>
        <w:autoSpaceDN w:val="0"/>
        <w:adjustRightInd w:val="0"/>
        <w:rPr>
          <w:rFonts w:eastAsiaTheme="minorHAnsi"/>
          <w:color w:val="000000"/>
          <w:lang w:val="en-US"/>
        </w:rPr>
      </w:pPr>
    </w:p>
    <w:p w14:paraId="4FE00FBF" w14:textId="77777777"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 xml:space="preserve">Click </w:t>
      </w:r>
      <w:r w:rsidRPr="004A1AB8">
        <w:rPr>
          <w:rFonts w:eastAsiaTheme="minorHAnsi"/>
          <w:b/>
          <w:bCs/>
          <w:color w:val="000000"/>
          <w:lang w:val="en-US"/>
        </w:rPr>
        <w:t xml:space="preserve">Save </w:t>
      </w:r>
      <w:r w:rsidRPr="004A1AB8">
        <w:rPr>
          <w:rFonts w:eastAsiaTheme="minorHAnsi"/>
          <w:color w:val="000000"/>
          <w:lang w:val="en-US"/>
        </w:rPr>
        <w:t xml:space="preserve">to add this document </w:t>
      </w:r>
      <w:commentRangeStart w:id="97"/>
      <w:r w:rsidRPr="004A1AB8">
        <w:rPr>
          <w:rFonts w:eastAsiaTheme="minorHAnsi"/>
          <w:color w:val="000000"/>
          <w:lang w:val="en-US"/>
        </w:rPr>
        <w:t>12</w:t>
      </w:r>
      <w:commentRangeEnd w:id="97"/>
      <w:r w:rsidR="00CC3622">
        <w:rPr>
          <w:rStyle w:val="CommentReference"/>
        </w:rPr>
        <w:commentReference w:id="97"/>
      </w:r>
      <w:r w:rsidRPr="004A1AB8">
        <w:rPr>
          <w:rFonts w:eastAsiaTheme="minorHAnsi"/>
          <w:color w:val="000000"/>
          <w:lang w:val="en-US"/>
        </w:rPr>
        <w:t xml:space="preserve">.to the batch. </w:t>
      </w:r>
      <w:r w:rsidRPr="004A1AB8">
        <w:rPr>
          <w:rFonts w:eastAsiaTheme="minorHAnsi"/>
          <w:color w:val="396AA8"/>
          <w:lang w:val="en-US"/>
        </w:rPr>
        <w:t>After adding an invoice, debit note, or credit note</w:t>
      </w:r>
    </w:p>
    <w:p w14:paraId="61C8F810" w14:textId="77777777" w:rsidR="00D51031" w:rsidRPr="004A1AB8" w:rsidRDefault="00D51031" w:rsidP="00D51031">
      <w:pPr>
        <w:autoSpaceDE w:val="0"/>
        <w:autoSpaceDN w:val="0"/>
        <w:adjustRightInd w:val="0"/>
        <w:rPr>
          <w:rFonts w:eastAsiaTheme="minorHAnsi"/>
          <w:color w:val="000000"/>
          <w:lang w:val="en-US"/>
        </w:rPr>
      </w:pPr>
    </w:p>
    <w:p w14:paraId="75E16A4E" w14:textId="77777777"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Print the invoice.</w:t>
      </w:r>
    </w:p>
    <w:p w14:paraId="63B83323" w14:textId="77777777" w:rsidR="00D51031" w:rsidRPr="004A1AB8" w:rsidRDefault="00D51031" w:rsidP="00D51031">
      <w:pPr>
        <w:autoSpaceDE w:val="0"/>
        <w:autoSpaceDN w:val="0"/>
        <w:adjustRightInd w:val="0"/>
        <w:rPr>
          <w:rFonts w:eastAsiaTheme="minorHAnsi"/>
          <w:color w:val="000000"/>
          <w:lang w:val="en-US"/>
        </w:rPr>
      </w:pPr>
    </w:p>
    <w:p w14:paraId="2C8EA8D9" w14:textId="77777777"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Print the Batch Listing report. Make corrections, if needed, and then reprint the listing for each corrected batch.</w:t>
      </w:r>
    </w:p>
    <w:p w14:paraId="77F04C38" w14:textId="77777777" w:rsidR="00D51031" w:rsidRPr="004A1AB8" w:rsidRDefault="00D51031" w:rsidP="00D51031">
      <w:pPr>
        <w:autoSpaceDE w:val="0"/>
        <w:autoSpaceDN w:val="0"/>
        <w:adjustRightInd w:val="0"/>
        <w:rPr>
          <w:rFonts w:eastAsiaTheme="minorHAnsi"/>
          <w:b/>
          <w:bCs/>
          <w:color w:val="000000"/>
          <w:lang w:val="en-US"/>
        </w:rPr>
      </w:pPr>
    </w:p>
    <w:p w14:paraId="58A8F3CF" w14:textId="77777777" w:rsidR="00D51031" w:rsidRPr="004A1AB8" w:rsidRDefault="00D51031" w:rsidP="00D51031">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You must print batch listings before posting batches, if the Force Listing Of All Batches option is selected on the A/P Options screen. File the printed reports for your audit trail.</w:t>
      </w:r>
    </w:p>
    <w:p w14:paraId="649E2297" w14:textId="77777777" w:rsidR="00D51031" w:rsidRPr="004A1AB8" w:rsidRDefault="00D51031" w:rsidP="00D51031">
      <w:pPr>
        <w:autoSpaceDE w:val="0"/>
        <w:autoSpaceDN w:val="0"/>
        <w:adjustRightInd w:val="0"/>
        <w:rPr>
          <w:rFonts w:eastAsiaTheme="minorHAnsi"/>
          <w:color w:val="000000"/>
          <w:lang w:val="en-US"/>
        </w:rPr>
      </w:pPr>
    </w:p>
    <w:p w14:paraId="21A1E541" w14:textId="77777777" w:rsidR="00D51031" w:rsidRPr="004A1AB8" w:rsidDel="00CC3622" w:rsidRDefault="00D51031" w:rsidP="00D51031">
      <w:pPr>
        <w:autoSpaceDE w:val="0"/>
        <w:autoSpaceDN w:val="0"/>
        <w:adjustRightInd w:val="0"/>
        <w:rPr>
          <w:del w:id="98" w:author="Priscilla Hope" w:date="2017-05-30T14:31:00Z"/>
          <w:rFonts w:eastAsiaTheme="minorHAnsi"/>
          <w:color w:val="000000"/>
          <w:lang w:val="en-US"/>
        </w:rPr>
      </w:pPr>
    </w:p>
    <w:p w14:paraId="5AE4C5C1" w14:textId="77777777" w:rsidR="00D51031" w:rsidRPr="004A1AB8" w:rsidDel="00CC3622" w:rsidRDefault="00D51031" w:rsidP="00D51031">
      <w:pPr>
        <w:autoSpaceDE w:val="0"/>
        <w:autoSpaceDN w:val="0"/>
        <w:adjustRightInd w:val="0"/>
        <w:rPr>
          <w:del w:id="99" w:author="Priscilla Hope" w:date="2017-05-30T14:31:00Z"/>
          <w:rFonts w:eastAsiaTheme="minorHAnsi"/>
          <w:color w:val="000000"/>
          <w:lang w:val="en-US"/>
        </w:rPr>
      </w:pPr>
    </w:p>
    <w:p w14:paraId="15836079" w14:textId="77777777" w:rsidR="00D51031" w:rsidRPr="004A1AB8" w:rsidDel="00CC3622" w:rsidRDefault="00D51031" w:rsidP="00D51031">
      <w:pPr>
        <w:autoSpaceDE w:val="0"/>
        <w:autoSpaceDN w:val="0"/>
        <w:adjustRightInd w:val="0"/>
        <w:rPr>
          <w:del w:id="100" w:author="Priscilla Hope" w:date="2017-05-30T14:31:00Z"/>
          <w:rFonts w:eastAsiaTheme="minorHAnsi"/>
          <w:color w:val="000000"/>
          <w:lang w:val="en-US"/>
        </w:rPr>
      </w:pPr>
    </w:p>
    <w:p w14:paraId="6C18AFE3" w14:textId="77777777" w:rsidR="00324684" w:rsidRPr="004A1AB8" w:rsidDel="00CC3622" w:rsidRDefault="00324684" w:rsidP="003D7244">
      <w:pPr>
        <w:autoSpaceDE w:val="0"/>
        <w:autoSpaceDN w:val="0"/>
        <w:adjustRightInd w:val="0"/>
        <w:rPr>
          <w:del w:id="101" w:author="Priscilla Hope" w:date="2017-05-30T14:31:00Z"/>
          <w:rFonts w:eastAsiaTheme="minorHAnsi"/>
          <w:color w:val="2A3456"/>
          <w:lang w:val="en-US"/>
        </w:rPr>
      </w:pPr>
    </w:p>
    <w:p w14:paraId="0A207E92" w14:textId="77777777" w:rsidR="00324684" w:rsidRPr="004A1AB8" w:rsidDel="00CC3622" w:rsidRDefault="00324684" w:rsidP="003D7244">
      <w:pPr>
        <w:autoSpaceDE w:val="0"/>
        <w:autoSpaceDN w:val="0"/>
        <w:adjustRightInd w:val="0"/>
        <w:rPr>
          <w:del w:id="102" w:author="Priscilla Hope" w:date="2017-05-30T14:31:00Z"/>
          <w:rFonts w:eastAsiaTheme="minorHAnsi"/>
          <w:color w:val="2A3456"/>
          <w:lang w:val="en-US"/>
        </w:rPr>
      </w:pPr>
    </w:p>
    <w:p w14:paraId="1BA4581F" w14:textId="77777777" w:rsidR="00324684" w:rsidRPr="004A1AB8" w:rsidDel="00CC3622" w:rsidRDefault="00324684" w:rsidP="003D7244">
      <w:pPr>
        <w:autoSpaceDE w:val="0"/>
        <w:autoSpaceDN w:val="0"/>
        <w:adjustRightInd w:val="0"/>
        <w:rPr>
          <w:del w:id="103" w:author="Priscilla Hope" w:date="2017-05-30T14:31:00Z"/>
          <w:rFonts w:eastAsiaTheme="minorHAnsi"/>
          <w:color w:val="2A3456"/>
          <w:lang w:val="en-US"/>
        </w:rPr>
      </w:pPr>
    </w:p>
    <w:p w14:paraId="0AD54FC4" w14:textId="77777777" w:rsidR="00324684" w:rsidRPr="004A1AB8" w:rsidDel="00CC3622" w:rsidRDefault="00324684" w:rsidP="003D7244">
      <w:pPr>
        <w:autoSpaceDE w:val="0"/>
        <w:autoSpaceDN w:val="0"/>
        <w:adjustRightInd w:val="0"/>
        <w:rPr>
          <w:del w:id="104" w:author="Priscilla Hope" w:date="2017-05-30T14:31:00Z"/>
          <w:rFonts w:eastAsiaTheme="minorHAnsi"/>
          <w:color w:val="2A3456"/>
          <w:lang w:val="en-US"/>
        </w:rPr>
      </w:pPr>
    </w:p>
    <w:p w14:paraId="3461D604" w14:textId="77777777" w:rsidR="00324684" w:rsidRPr="004A1AB8" w:rsidDel="00CC3622" w:rsidRDefault="00324684" w:rsidP="003D7244">
      <w:pPr>
        <w:autoSpaceDE w:val="0"/>
        <w:autoSpaceDN w:val="0"/>
        <w:adjustRightInd w:val="0"/>
        <w:rPr>
          <w:del w:id="105" w:author="Priscilla Hope" w:date="2017-05-30T14:31:00Z"/>
          <w:rFonts w:eastAsiaTheme="minorHAnsi"/>
          <w:color w:val="2A3456"/>
          <w:lang w:val="en-US"/>
        </w:rPr>
      </w:pPr>
    </w:p>
    <w:p w14:paraId="285C19B1" w14:textId="77777777" w:rsidR="00324684" w:rsidRPr="004A1AB8" w:rsidDel="00CC3622" w:rsidRDefault="00324684" w:rsidP="003D7244">
      <w:pPr>
        <w:autoSpaceDE w:val="0"/>
        <w:autoSpaceDN w:val="0"/>
        <w:adjustRightInd w:val="0"/>
        <w:rPr>
          <w:del w:id="106" w:author="Priscilla Hope" w:date="2017-05-30T14:31:00Z"/>
          <w:rFonts w:eastAsiaTheme="minorHAnsi"/>
          <w:color w:val="2A3456"/>
          <w:lang w:val="en-US"/>
        </w:rPr>
      </w:pPr>
    </w:p>
    <w:p w14:paraId="705264A7" w14:textId="77777777" w:rsidR="00324684" w:rsidRPr="004A1AB8" w:rsidDel="00CC3622" w:rsidRDefault="00324684" w:rsidP="003D7244">
      <w:pPr>
        <w:autoSpaceDE w:val="0"/>
        <w:autoSpaceDN w:val="0"/>
        <w:adjustRightInd w:val="0"/>
        <w:rPr>
          <w:del w:id="107" w:author="Priscilla Hope" w:date="2017-05-30T14:31:00Z"/>
          <w:rFonts w:eastAsiaTheme="minorHAnsi"/>
          <w:color w:val="2A3456"/>
          <w:lang w:val="en-US"/>
        </w:rPr>
      </w:pPr>
    </w:p>
    <w:p w14:paraId="23EC5434" w14:textId="77777777" w:rsidR="00324684" w:rsidRPr="004A1AB8" w:rsidDel="00CC3622" w:rsidRDefault="00324684" w:rsidP="003D7244">
      <w:pPr>
        <w:autoSpaceDE w:val="0"/>
        <w:autoSpaceDN w:val="0"/>
        <w:adjustRightInd w:val="0"/>
        <w:rPr>
          <w:del w:id="108" w:author="Priscilla Hope" w:date="2017-05-30T14:31:00Z"/>
          <w:rFonts w:eastAsiaTheme="minorHAnsi"/>
          <w:color w:val="2A3456"/>
          <w:lang w:val="en-US"/>
        </w:rPr>
      </w:pPr>
    </w:p>
    <w:p w14:paraId="3C671A58" w14:textId="77777777" w:rsidR="003D7244" w:rsidRPr="004A1AB8" w:rsidRDefault="003D7244" w:rsidP="003C0375">
      <w:pPr>
        <w:pStyle w:val="Heading3"/>
        <w:rPr>
          <w:rFonts w:eastAsiaTheme="minorHAnsi"/>
          <w:lang w:val="en-US"/>
        </w:rPr>
      </w:pPr>
      <w:bookmarkStart w:id="109" w:name="_Toc480286503"/>
      <w:r w:rsidRPr="004A1AB8">
        <w:rPr>
          <w:rFonts w:eastAsiaTheme="minorHAnsi"/>
          <w:lang w:val="en-US"/>
        </w:rPr>
        <w:t>Entering and Applying a Payment</w:t>
      </w:r>
      <w:bookmarkEnd w:id="109"/>
    </w:p>
    <w:p w14:paraId="5A6A786F" w14:textId="77777777" w:rsidR="003D7244" w:rsidRPr="00476C95" w:rsidRDefault="003D7244" w:rsidP="003D7244">
      <w:pPr>
        <w:autoSpaceDE w:val="0"/>
        <w:autoSpaceDN w:val="0"/>
        <w:adjustRightInd w:val="0"/>
        <w:rPr>
          <w:rFonts w:eastAsiaTheme="minorHAnsi"/>
          <w:i/>
          <w:color w:val="000000"/>
          <w:sz w:val="20"/>
          <w:szCs w:val="20"/>
          <w:lang w:val="en-US"/>
          <w:rPrChange w:id="110" w:author="USER" w:date="2017-06-01T15:45:00Z">
            <w:rPr>
              <w:rFonts w:eastAsiaTheme="minorHAnsi"/>
              <w:color w:val="000000"/>
              <w:lang w:val="en-US"/>
            </w:rPr>
          </w:rPrChange>
        </w:rPr>
      </w:pPr>
      <w:r w:rsidRPr="00476C95">
        <w:rPr>
          <w:rFonts w:eastAsiaTheme="minorHAnsi"/>
          <w:i/>
          <w:color w:val="000000"/>
          <w:sz w:val="20"/>
          <w:szCs w:val="20"/>
          <w:lang w:val="en-US"/>
          <w:rPrChange w:id="111" w:author="USER" w:date="2017-06-01T15:45:00Z">
            <w:rPr>
              <w:rFonts w:eastAsiaTheme="minorHAnsi"/>
              <w:color w:val="000000"/>
              <w:lang w:val="en-US"/>
            </w:rPr>
          </w:rPrChange>
        </w:rPr>
        <w:t>You use the A/P Payment Entry screen to enter and apply vendor payments.</w:t>
      </w:r>
    </w:p>
    <w:p w14:paraId="419B2BB1" w14:textId="77777777" w:rsidR="003D7244" w:rsidRPr="004A1AB8" w:rsidRDefault="003D7244" w:rsidP="003D7244">
      <w:pPr>
        <w:autoSpaceDE w:val="0"/>
        <w:autoSpaceDN w:val="0"/>
        <w:adjustRightInd w:val="0"/>
        <w:rPr>
          <w:rFonts w:eastAsiaTheme="minorHAnsi"/>
          <w:color w:val="000000"/>
          <w:lang w:val="en-US"/>
        </w:rPr>
      </w:pPr>
    </w:p>
    <w:p w14:paraId="78E7F851" w14:textId="77777777" w:rsidR="003D7244" w:rsidRPr="00E50F3B" w:rsidRDefault="003D7244" w:rsidP="003D7244">
      <w:pPr>
        <w:autoSpaceDE w:val="0"/>
        <w:autoSpaceDN w:val="0"/>
        <w:adjustRightInd w:val="0"/>
        <w:rPr>
          <w:rFonts w:eastAsiaTheme="minorHAnsi"/>
          <w:i/>
          <w:color w:val="000000"/>
          <w:sz w:val="20"/>
          <w:szCs w:val="20"/>
          <w:lang w:val="en-US"/>
          <w:rPrChange w:id="112" w:author="USER" w:date="2017-06-01T15:45:00Z">
            <w:rPr>
              <w:rFonts w:eastAsiaTheme="minorHAnsi"/>
              <w:color w:val="000000"/>
              <w:lang w:val="en-US"/>
            </w:rPr>
          </w:rPrChange>
        </w:rPr>
      </w:pPr>
      <w:r w:rsidRPr="00E50F3B">
        <w:rPr>
          <w:rFonts w:eastAsiaTheme="minorHAnsi"/>
          <w:i/>
          <w:color w:val="000000"/>
          <w:sz w:val="20"/>
          <w:szCs w:val="20"/>
          <w:lang w:val="en-US"/>
          <w:rPrChange w:id="113" w:author="USER" w:date="2017-06-01T15:45:00Z">
            <w:rPr>
              <w:rFonts w:eastAsiaTheme="minorHAnsi"/>
              <w:color w:val="000000"/>
              <w:lang w:val="en-US"/>
            </w:rPr>
          </w:rPrChange>
        </w:rPr>
        <w:t>You can also use the A/P Payment Entry screen to print a single check for a vendor</w:t>
      </w:r>
      <w:del w:id="114" w:author="Priscilla Hope" w:date="2017-05-30T14:31:00Z">
        <w:r w:rsidRPr="00E50F3B" w:rsidDel="00CC3622">
          <w:rPr>
            <w:rFonts w:eastAsiaTheme="minorHAnsi"/>
            <w:i/>
            <w:color w:val="000000"/>
            <w:sz w:val="20"/>
            <w:szCs w:val="20"/>
            <w:lang w:val="en-US"/>
            <w:rPrChange w:id="115" w:author="USER" w:date="2017-06-01T15:45:00Z">
              <w:rPr>
                <w:rFonts w:eastAsiaTheme="minorHAnsi"/>
                <w:color w:val="000000"/>
                <w:lang w:val="en-US"/>
              </w:rPr>
            </w:rPrChange>
          </w:rPr>
          <w:delText>s</w:delText>
        </w:r>
      </w:del>
      <w:r w:rsidRPr="00E50F3B">
        <w:rPr>
          <w:rFonts w:eastAsiaTheme="minorHAnsi"/>
          <w:i/>
          <w:color w:val="000000"/>
          <w:sz w:val="20"/>
          <w:szCs w:val="20"/>
          <w:lang w:val="en-US"/>
          <w:rPrChange w:id="116" w:author="USER" w:date="2017-06-01T15:45:00Z">
            <w:rPr>
              <w:rFonts w:eastAsiaTheme="minorHAnsi"/>
              <w:color w:val="000000"/>
              <w:lang w:val="en-US"/>
            </w:rPr>
          </w:rPrChange>
        </w:rPr>
        <w:t xml:space="preserve"> when you enter a payment, but if you want to enter and print checks for a large number of vendors, use the A/P Create Payment Batch screen.</w:t>
      </w:r>
    </w:p>
    <w:p w14:paraId="762E4584" w14:textId="77777777" w:rsidR="003D7244" w:rsidRPr="004A1AB8" w:rsidRDefault="003D7244" w:rsidP="003D7244">
      <w:pPr>
        <w:autoSpaceDE w:val="0"/>
        <w:autoSpaceDN w:val="0"/>
        <w:adjustRightInd w:val="0"/>
        <w:rPr>
          <w:rFonts w:eastAsiaTheme="minorHAnsi"/>
          <w:b/>
          <w:bCs/>
          <w:color w:val="000000"/>
          <w:lang w:val="en-US"/>
        </w:rPr>
      </w:pPr>
    </w:p>
    <w:p w14:paraId="682DD029" w14:textId="77777777" w:rsidR="00D51031" w:rsidRPr="004A1AB8" w:rsidRDefault="003D7244" w:rsidP="003D7244">
      <w:pPr>
        <w:autoSpaceDE w:val="0"/>
        <w:autoSpaceDN w:val="0"/>
        <w:adjustRightInd w:val="0"/>
        <w:rPr>
          <w:rFonts w:eastAsiaTheme="minorHAnsi"/>
          <w:b/>
          <w:bCs/>
          <w:color w:val="000000"/>
          <w:lang w:val="en-US"/>
        </w:rPr>
      </w:pPr>
      <w:r w:rsidRPr="004A1AB8">
        <w:rPr>
          <w:rFonts w:eastAsiaTheme="minorHAnsi"/>
          <w:b/>
          <w:bCs/>
          <w:color w:val="000000"/>
          <w:lang w:val="en-US"/>
        </w:rPr>
        <w:t>To add a vendor payment:</w:t>
      </w:r>
    </w:p>
    <w:p w14:paraId="4097B4CC" w14:textId="77777777" w:rsidR="00A221CE" w:rsidRPr="004A1AB8" w:rsidRDefault="00A221CE" w:rsidP="00A221CE">
      <w:pPr>
        <w:autoSpaceDE w:val="0"/>
        <w:autoSpaceDN w:val="0"/>
        <w:adjustRightInd w:val="0"/>
        <w:rPr>
          <w:rFonts w:eastAsiaTheme="minorHAnsi"/>
          <w:b/>
          <w:bCs/>
          <w:color w:val="000000"/>
          <w:lang w:val="en-US"/>
        </w:rPr>
      </w:pPr>
    </w:p>
    <w:p w14:paraId="16FFD246" w14:textId="77777777" w:rsidR="003D7244" w:rsidRDefault="00A221CE" w:rsidP="00A221CE">
      <w:pPr>
        <w:autoSpaceDE w:val="0"/>
        <w:autoSpaceDN w:val="0"/>
        <w:adjustRightInd w:val="0"/>
        <w:rPr>
          <w:rFonts w:eastAsiaTheme="minorHAnsi"/>
          <w:bCs/>
          <w:color w:val="000000"/>
          <w:lang w:val="en-US"/>
        </w:rPr>
      </w:pPr>
      <w:r w:rsidRPr="004A1AB8">
        <w:rPr>
          <w:rFonts w:eastAsiaTheme="minorHAnsi"/>
          <w:bCs/>
          <w:color w:val="000000"/>
          <w:lang w:val="en-US"/>
        </w:rPr>
        <w:t>1 .</w:t>
      </w:r>
      <w:r w:rsidR="003D7244" w:rsidRPr="004A1AB8">
        <w:rPr>
          <w:rFonts w:eastAsiaTheme="minorHAnsi"/>
          <w:bCs/>
          <w:color w:val="000000"/>
          <w:lang w:val="en-US"/>
        </w:rPr>
        <w:t>Open Accounts Payable,</w:t>
      </w:r>
      <w:r w:rsidRPr="004A1AB8">
        <w:rPr>
          <w:rFonts w:eastAsiaTheme="minorHAnsi"/>
          <w:bCs/>
          <w:color w:val="000000"/>
          <w:lang w:val="en-US"/>
        </w:rPr>
        <w:t xml:space="preserve"> </w:t>
      </w:r>
      <w:r w:rsidR="003D7244" w:rsidRPr="004A1AB8">
        <w:rPr>
          <w:rFonts w:eastAsiaTheme="minorHAnsi"/>
          <w:bCs/>
          <w:color w:val="000000"/>
          <w:lang w:val="en-US"/>
        </w:rPr>
        <w:t xml:space="preserve">Scroll to Transactions and Click on </w:t>
      </w:r>
      <w:r w:rsidRPr="004A1AB8">
        <w:rPr>
          <w:rFonts w:eastAsiaTheme="minorHAnsi"/>
          <w:bCs/>
          <w:color w:val="000000"/>
          <w:lang w:val="en-US"/>
        </w:rPr>
        <w:t>Payment Entry</w:t>
      </w:r>
    </w:p>
    <w:p w14:paraId="6F328AF0" w14:textId="77777777" w:rsidR="00D9122E" w:rsidRPr="004A1AB8" w:rsidRDefault="00D9122E" w:rsidP="00A221CE">
      <w:pPr>
        <w:autoSpaceDE w:val="0"/>
        <w:autoSpaceDN w:val="0"/>
        <w:adjustRightInd w:val="0"/>
        <w:rPr>
          <w:rFonts w:eastAsiaTheme="minorHAnsi"/>
          <w:bCs/>
          <w:color w:val="000000"/>
          <w:lang w:val="en-US"/>
        </w:rPr>
      </w:pPr>
    </w:p>
    <w:p w14:paraId="01090C48" w14:textId="77777777" w:rsidR="00370BD7" w:rsidRPr="004A1AB8" w:rsidRDefault="00EA1CB5" w:rsidP="00A221CE">
      <w:pPr>
        <w:autoSpaceDE w:val="0"/>
        <w:autoSpaceDN w:val="0"/>
        <w:adjustRightInd w:val="0"/>
        <w:rPr>
          <w:rFonts w:eastAsiaTheme="minorHAnsi"/>
          <w:bCs/>
          <w:color w:val="000000"/>
          <w:lang w:val="en-US"/>
        </w:rPr>
      </w:pPr>
      <w:r>
        <w:rPr>
          <w:noProof/>
          <w:lang w:val="en-US"/>
        </w:rPr>
        <w:lastRenderedPageBreak/>
        <mc:AlternateContent>
          <mc:Choice Requires="wps">
            <w:drawing>
              <wp:anchor distT="0" distB="0" distL="114300" distR="114300" simplePos="0" relativeHeight="251756544" behindDoc="0" locked="0" layoutInCell="1" allowOverlap="1" wp14:anchorId="54E46BB3" wp14:editId="5A04A1D2">
                <wp:simplePos x="0" y="0"/>
                <wp:positionH relativeFrom="column">
                  <wp:posOffset>1009650</wp:posOffset>
                </wp:positionH>
                <wp:positionV relativeFrom="paragraph">
                  <wp:posOffset>2867025</wp:posOffset>
                </wp:positionV>
                <wp:extent cx="381000" cy="409575"/>
                <wp:effectExtent l="19050" t="19050" r="19050" b="47625"/>
                <wp:wrapNone/>
                <wp:docPr id="100" name="Notched Right Arrow 100"/>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30E0A39" w14:textId="77777777" w:rsidR="00713C6B" w:rsidRPr="00E35407" w:rsidRDefault="00713C6B"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6BB3" id="Notched Right Arrow 100" o:spid="_x0000_s1056" type="#_x0000_t94" style="position:absolute;margin-left:79.5pt;margin-top:225.75pt;width:30pt;height:3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" adj="10800" fillcolor="#dbdbdb" strokecolor="#41719c" strokeweight="1pt">
                <v:textbox>
                  <w:txbxContent>
                    <w:p w14:paraId="530E0A39" w14:textId="77777777" w:rsidR="00713C6B" w:rsidRPr="00E35407" w:rsidRDefault="00713C6B" w:rsidP="00EA1CB5">
                      <w:pPr>
                        <w:rPr>
                          <w:sz w:val="16"/>
                          <w:szCs w:val="16"/>
                        </w:rPr>
                      </w:pPr>
                      <w:r>
                        <w:rPr>
                          <w:sz w:val="16"/>
                          <w:szCs w:val="16"/>
                        </w:rPr>
                        <w:t>5</w:t>
                      </w:r>
                    </w:p>
                  </w:txbxContent>
                </v:textbox>
              </v:shape>
            </w:pict>
          </mc:Fallback>
        </mc:AlternateContent>
      </w:r>
      <w:r w:rsidR="00382C6B">
        <w:rPr>
          <w:noProof/>
          <w:lang w:val="en-US"/>
        </w:rPr>
        <mc:AlternateContent>
          <mc:Choice Requires="wps">
            <w:drawing>
              <wp:anchor distT="0" distB="0" distL="114300" distR="114300" simplePos="0" relativeHeight="251731968" behindDoc="0" locked="0" layoutInCell="1" allowOverlap="1" wp14:anchorId="7EC0CF6D" wp14:editId="45E27625">
                <wp:simplePos x="0" y="0"/>
                <wp:positionH relativeFrom="column">
                  <wp:posOffset>-314325</wp:posOffset>
                </wp:positionH>
                <wp:positionV relativeFrom="paragraph">
                  <wp:posOffset>2313940</wp:posOffset>
                </wp:positionV>
                <wp:extent cx="381000" cy="371475"/>
                <wp:effectExtent l="19050" t="19050" r="38100" b="47625"/>
                <wp:wrapNone/>
                <wp:docPr id="87" name="Notched Right Arrow 8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7E36D89" w14:textId="77777777" w:rsidR="00713C6B" w:rsidRPr="00E35407" w:rsidRDefault="00713C6B" w:rsidP="00382C6B">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0CF6D" id="Notched Right Arrow 87" o:spid="_x0000_s1057" type="#_x0000_t94" style="position:absolute;margin-left:-24.75pt;margin-top:182.2pt;width:30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FFYrAIAAHY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" adj="11070" fillcolor="#dbdbdb" strokecolor="#41719c" strokeweight="1pt">
                <v:textbox>
                  <w:txbxContent>
                    <w:p w14:paraId="27E36D89" w14:textId="77777777" w:rsidR="00713C6B" w:rsidRPr="00E35407" w:rsidRDefault="00713C6B" w:rsidP="00382C6B">
                      <w:pPr>
                        <w:jc w:val="center"/>
                        <w:rPr>
                          <w:sz w:val="16"/>
                          <w:szCs w:val="16"/>
                        </w:rPr>
                      </w:pPr>
                      <w:r>
                        <w:rPr>
                          <w:sz w:val="16"/>
                          <w:szCs w:val="16"/>
                        </w:rPr>
                        <w:t>4</w:t>
                      </w:r>
                    </w:p>
                  </w:txbxContent>
                </v:textbox>
              </v:shape>
            </w:pict>
          </mc:Fallback>
        </mc:AlternateContent>
      </w:r>
      <w:r w:rsidR="00382C6B">
        <w:rPr>
          <w:noProof/>
          <w:lang w:val="en-US"/>
        </w:rPr>
        <mc:AlternateContent>
          <mc:Choice Requires="wps">
            <w:drawing>
              <wp:anchor distT="0" distB="0" distL="114300" distR="114300" simplePos="0" relativeHeight="251729920" behindDoc="0" locked="0" layoutInCell="1" allowOverlap="1" wp14:anchorId="1BDB3280" wp14:editId="432D0FCC">
                <wp:simplePos x="0" y="0"/>
                <wp:positionH relativeFrom="leftMargin">
                  <wp:posOffset>514350</wp:posOffset>
                </wp:positionH>
                <wp:positionV relativeFrom="paragraph">
                  <wp:posOffset>1685926</wp:posOffset>
                </wp:positionV>
                <wp:extent cx="381000" cy="381000"/>
                <wp:effectExtent l="19050" t="19050" r="38100" b="38100"/>
                <wp:wrapNone/>
                <wp:docPr id="86" name="Notched Right Arrow 86"/>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3612A9F" w14:textId="77777777" w:rsidR="00713C6B" w:rsidRPr="00E35407" w:rsidRDefault="00713C6B" w:rsidP="00382C6B">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B3280" id="Notched Right Arrow 86" o:spid="_x0000_s1058" type="#_x0000_t94" style="position:absolute;margin-left:40.5pt;margin-top:132.75pt;width:30pt;height:30pt;z-index:251729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" adj="10800" fillcolor="#dbdbdb" strokecolor="#41719c" strokeweight="1pt">
                <v:textbox>
                  <w:txbxContent>
                    <w:p w14:paraId="73612A9F" w14:textId="77777777" w:rsidR="00713C6B" w:rsidRPr="00E35407" w:rsidRDefault="00713C6B" w:rsidP="00382C6B">
                      <w:pPr>
                        <w:jc w:val="center"/>
                        <w:rPr>
                          <w:color w:val="000000" w:themeColor="text1"/>
                          <w:sz w:val="16"/>
                          <w:szCs w:val="16"/>
                        </w:rPr>
                      </w:pPr>
                      <w:r w:rsidRPr="00E35407">
                        <w:rPr>
                          <w:color w:val="000000" w:themeColor="text1"/>
                          <w:sz w:val="16"/>
                          <w:szCs w:val="16"/>
                        </w:rPr>
                        <w:t>3</w:t>
                      </w:r>
                    </w:p>
                  </w:txbxContent>
                </v:textbox>
                <w10:wrap anchorx="margin"/>
              </v:shape>
            </w:pict>
          </mc:Fallback>
        </mc:AlternateContent>
      </w:r>
      <w:r w:rsidR="00382C6B">
        <w:rPr>
          <w:noProof/>
          <w:lang w:val="en-US"/>
        </w:rPr>
        <mc:AlternateContent>
          <mc:Choice Requires="wps">
            <w:drawing>
              <wp:anchor distT="0" distB="0" distL="114300" distR="114300" simplePos="0" relativeHeight="251727872" behindDoc="0" locked="0" layoutInCell="1" allowOverlap="1" wp14:anchorId="32C3E0E6" wp14:editId="1F979E97">
                <wp:simplePos x="0" y="0"/>
                <wp:positionH relativeFrom="column">
                  <wp:posOffset>-390525</wp:posOffset>
                </wp:positionH>
                <wp:positionV relativeFrom="paragraph">
                  <wp:posOffset>1018540</wp:posOffset>
                </wp:positionV>
                <wp:extent cx="381000" cy="371475"/>
                <wp:effectExtent l="19050" t="19050" r="38100" b="47625"/>
                <wp:wrapNone/>
                <wp:docPr id="85" name="Notched Right Arrow 8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6F444B5" w14:textId="77777777" w:rsidR="00713C6B" w:rsidRPr="00E35407" w:rsidRDefault="00713C6B" w:rsidP="00382C6B">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3E0E6" id="Notched Right Arrow 85" o:spid="_x0000_s1059" type="#_x0000_t94" style="position:absolute;margin-left:-30.75pt;margin-top:80.2pt;width:30pt;height:2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" adj="11070" fillcolor="#dbdbdb" strokecolor="#41719c" strokeweight="1pt">
                <v:textbox>
                  <w:txbxContent>
                    <w:p w14:paraId="16F444B5" w14:textId="77777777" w:rsidR="00713C6B" w:rsidRPr="00E35407" w:rsidRDefault="00713C6B" w:rsidP="00382C6B">
                      <w:pPr>
                        <w:jc w:val="center"/>
                        <w:rPr>
                          <w:color w:val="000000" w:themeColor="text1"/>
                          <w:sz w:val="16"/>
                          <w:szCs w:val="16"/>
                        </w:rPr>
                      </w:pPr>
                      <w:r>
                        <w:rPr>
                          <w:color w:val="000000" w:themeColor="text1"/>
                          <w:sz w:val="16"/>
                          <w:szCs w:val="16"/>
                        </w:rPr>
                        <w:t>2</w:t>
                      </w:r>
                    </w:p>
                  </w:txbxContent>
                </v:textbox>
              </v:shape>
            </w:pict>
          </mc:Fallback>
        </mc:AlternateContent>
      </w:r>
      <w:r w:rsidR="00382C6B">
        <w:rPr>
          <w:noProof/>
          <w:lang w:val="en-US"/>
        </w:rPr>
        <mc:AlternateContent>
          <mc:Choice Requires="wps">
            <w:drawing>
              <wp:anchor distT="0" distB="0" distL="114300" distR="114300" simplePos="0" relativeHeight="251725824" behindDoc="0" locked="0" layoutInCell="1" allowOverlap="1" wp14:anchorId="16ABC1D4" wp14:editId="5637939E">
                <wp:simplePos x="0" y="0"/>
                <wp:positionH relativeFrom="margin">
                  <wp:posOffset>5038409</wp:posOffset>
                </wp:positionH>
                <wp:positionV relativeFrom="paragraph">
                  <wp:posOffset>276543</wp:posOffset>
                </wp:positionV>
                <wp:extent cx="551815" cy="337820"/>
                <wp:effectExtent l="0" t="26352" r="31432" b="31433"/>
                <wp:wrapNone/>
                <wp:docPr id="84" name="Notched Right Arrow 8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9CB74E1" w14:textId="77777777" w:rsidR="00713C6B" w:rsidRPr="00D8577C" w:rsidRDefault="00713C6B" w:rsidP="00382C6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BC1D4" id="Notched Right Arrow 84" o:spid="_x0000_s1060" type="#_x0000_t94" style="position:absolute;margin-left:396.75pt;margin-top:21.8pt;width:43.45pt;height:26.6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" adj="15096,2924" fillcolor="#dbdbdb" strokecolor="#41719c" strokeweight="1pt">
                <v:textbox style="layout-flow:vertical;mso-layout-flow-alt:bottom-to-top">
                  <w:txbxContent>
                    <w:p w14:paraId="79CB74E1" w14:textId="77777777" w:rsidR="00713C6B" w:rsidRPr="00D8577C" w:rsidRDefault="00713C6B" w:rsidP="00382C6B">
                      <w:pPr>
                        <w:pStyle w:val="NoSpacing"/>
                        <w:jc w:val="center"/>
                        <w:rPr>
                          <w:sz w:val="16"/>
                          <w:szCs w:val="16"/>
                        </w:rPr>
                      </w:pPr>
                      <w:r>
                        <w:rPr>
                          <w:sz w:val="16"/>
                          <w:szCs w:val="16"/>
                        </w:rPr>
                        <w:t>1</w:t>
                      </w:r>
                    </w:p>
                  </w:txbxContent>
                </v:textbox>
                <w10:wrap anchorx="margin"/>
              </v:shape>
            </w:pict>
          </mc:Fallback>
        </mc:AlternateContent>
      </w:r>
      <w:r w:rsidR="00CA607C" w:rsidRPr="004A1AB8">
        <w:rPr>
          <w:rFonts w:eastAsiaTheme="minorHAnsi"/>
          <w:noProof/>
          <w:color w:val="000000"/>
          <w:lang w:val="en-US"/>
        </w:rPr>
        <w:drawing>
          <wp:inline distT="0" distB="0" distL="0" distR="0" wp14:anchorId="2D26F7AE" wp14:editId="4AF89B89">
            <wp:extent cx="5943600" cy="3235325"/>
            <wp:effectExtent l="0" t="0" r="0" b="3175"/>
            <wp:docPr id="68" name="Picture 68" descr="C:\Users\USER\Pictures\SCREEN SHOTS\Capture.AP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Capture.AP4_L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5328D9A2" w14:textId="77777777" w:rsidR="00CA607C" w:rsidRPr="004A1AB8" w:rsidRDefault="00CA607C" w:rsidP="00A221CE">
      <w:pPr>
        <w:autoSpaceDE w:val="0"/>
        <w:autoSpaceDN w:val="0"/>
        <w:adjustRightInd w:val="0"/>
        <w:rPr>
          <w:rFonts w:eastAsiaTheme="minorHAnsi"/>
          <w:bCs/>
          <w:color w:val="000000"/>
          <w:lang w:val="en-US"/>
        </w:rPr>
      </w:pPr>
    </w:p>
    <w:p w14:paraId="6131ED86" w14:textId="77777777" w:rsidR="00A221CE" w:rsidRPr="004A1AB8" w:rsidRDefault="00A221CE" w:rsidP="00A221CE">
      <w:pPr>
        <w:autoSpaceDE w:val="0"/>
        <w:autoSpaceDN w:val="0"/>
        <w:adjustRightInd w:val="0"/>
        <w:rPr>
          <w:rFonts w:eastAsiaTheme="minorHAnsi"/>
          <w:bCs/>
          <w:color w:val="000000"/>
          <w:lang w:val="en-US"/>
        </w:rPr>
      </w:pPr>
      <w:r w:rsidRPr="004A1AB8">
        <w:rPr>
          <w:rFonts w:eastAsiaTheme="minorHAnsi"/>
          <w:bCs/>
          <w:color w:val="000000"/>
          <w:lang w:val="en-US"/>
        </w:rPr>
        <w:t>2</w:t>
      </w:r>
      <w:del w:id="117" w:author="Priscilla Hope" w:date="2017-05-30T14:33:00Z">
        <w:r w:rsidRPr="004A1AB8" w:rsidDel="00CC3622">
          <w:rPr>
            <w:rFonts w:eastAsiaTheme="minorHAnsi"/>
            <w:bCs/>
            <w:color w:val="000000"/>
            <w:lang w:val="en-US"/>
          </w:rPr>
          <w:delText xml:space="preserve"> </w:delText>
        </w:r>
      </w:del>
      <w:r w:rsidRPr="004A1AB8">
        <w:rPr>
          <w:rFonts w:eastAsiaTheme="minorHAnsi"/>
          <w:bCs/>
          <w:color w:val="000000"/>
          <w:lang w:val="en-US"/>
        </w:rPr>
        <w:t>.</w:t>
      </w:r>
      <w:ins w:id="118" w:author="Priscilla Hope" w:date="2017-05-30T14:33:00Z">
        <w:r w:rsidR="00CC3622">
          <w:rPr>
            <w:rFonts w:eastAsiaTheme="minorHAnsi"/>
            <w:bCs/>
            <w:color w:val="000000"/>
            <w:lang w:val="en-US"/>
          </w:rPr>
          <w:t xml:space="preserve"> </w:t>
        </w:r>
      </w:ins>
      <w:r w:rsidRPr="004A1AB8">
        <w:rPr>
          <w:rFonts w:eastAsiaTheme="minorHAnsi"/>
          <w:bCs/>
          <w:color w:val="000000"/>
          <w:lang w:val="en-US"/>
        </w:rPr>
        <w:t>Select an existing Batch or Click Create New (to add a new batch)</w:t>
      </w:r>
    </w:p>
    <w:p w14:paraId="53721288" w14:textId="77777777" w:rsidR="00370BD7" w:rsidRPr="004A1AB8" w:rsidRDefault="00370BD7" w:rsidP="00A221CE">
      <w:pPr>
        <w:autoSpaceDE w:val="0"/>
        <w:autoSpaceDN w:val="0"/>
        <w:adjustRightInd w:val="0"/>
        <w:rPr>
          <w:rFonts w:eastAsiaTheme="minorHAnsi"/>
          <w:color w:val="000000"/>
          <w:lang w:val="en-US"/>
        </w:rPr>
      </w:pPr>
    </w:p>
    <w:p w14:paraId="5A3DD7FA"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3</w:t>
      </w:r>
      <w:del w:id="119" w:author="Priscilla Hope" w:date="2017-05-30T14:33:00Z">
        <w:r w:rsidRPr="004A1AB8" w:rsidDel="00CC3622">
          <w:rPr>
            <w:rFonts w:eastAsiaTheme="minorHAnsi"/>
            <w:color w:val="000000"/>
            <w:lang w:val="en-US"/>
          </w:rPr>
          <w:delText xml:space="preserve"> </w:delText>
        </w:r>
      </w:del>
      <w:r w:rsidRPr="004A1AB8">
        <w:rPr>
          <w:rFonts w:eastAsiaTheme="minorHAnsi"/>
          <w:color w:val="000000"/>
          <w:lang w:val="en-US"/>
        </w:rPr>
        <w:t>.</w:t>
      </w:r>
      <w:ins w:id="120" w:author="Priscilla Hope" w:date="2017-05-30T14:33:00Z">
        <w:r w:rsidR="00CC3622">
          <w:rPr>
            <w:rFonts w:eastAsiaTheme="minorHAnsi"/>
            <w:color w:val="000000"/>
            <w:lang w:val="en-US"/>
          </w:rPr>
          <w:t xml:space="preserve"> </w:t>
        </w:r>
      </w:ins>
      <w:r w:rsidRPr="004A1AB8">
        <w:rPr>
          <w:rFonts w:eastAsiaTheme="minorHAnsi"/>
          <w:color w:val="000000"/>
          <w:lang w:val="en-US"/>
        </w:rPr>
        <w:t>Enter Description Details</w:t>
      </w:r>
    </w:p>
    <w:p w14:paraId="1193733B" w14:textId="77777777" w:rsidR="00370BD7" w:rsidRPr="004A1AB8" w:rsidRDefault="00370BD7" w:rsidP="00A221CE">
      <w:pPr>
        <w:autoSpaceDE w:val="0"/>
        <w:autoSpaceDN w:val="0"/>
        <w:adjustRightInd w:val="0"/>
        <w:rPr>
          <w:rFonts w:eastAsiaTheme="minorHAnsi"/>
          <w:color w:val="000000"/>
          <w:lang w:val="en-US"/>
        </w:rPr>
      </w:pPr>
    </w:p>
    <w:p w14:paraId="60B85701"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4</w:t>
      </w:r>
      <w:del w:id="121" w:author="Priscilla Hope" w:date="2017-05-30T14:33:00Z">
        <w:r w:rsidRPr="004A1AB8" w:rsidDel="00CC3622">
          <w:rPr>
            <w:rFonts w:eastAsiaTheme="minorHAnsi"/>
            <w:color w:val="000000"/>
            <w:lang w:val="en-US"/>
          </w:rPr>
          <w:delText xml:space="preserve"> </w:delText>
        </w:r>
      </w:del>
      <w:r w:rsidRPr="004A1AB8">
        <w:rPr>
          <w:rFonts w:eastAsiaTheme="minorHAnsi"/>
          <w:color w:val="000000"/>
          <w:lang w:val="en-US"/>
        </w:rPr>
        <w:t>.</w:t>
      </w:r>
      <w:ins w:id="122" w:author="Priscilla Hope" w:date="2017-05-30T14:33:00Z">
        <w:r w:rsidR="00CC3622">
          <w:rPr>
            <w:rFonts w:eastAsiaTheme="minorHAnsi"/>
            <w:color w:val="000000"/>
            <w:lang w:val="en-US"/>
          </w:rPr>
          <w:t xml:space="preserve"> </w:t>
        </w:r>
      </w:ins>
      <w:r w:rsidRPr="004A1AB8">
        <w:rPr>
          <w:rFonts w:eastAsiaTheme="minorHAnsi"/>
          <w:color w:val="000000"/>
          <w:lang w:val="en-US"/>
        </w:rPr>
        <w:t>Select Payment type (Payment, Apply to Document, Prepayment etc.)</w:t>
      </w:r>
    </w:p>
    <w:p w14:paraId="1AEEA086" w14:textId="77777777" w:rsidR="00370BD7" w:rsidRPr="004A1AB8" w:rsidRDefault="00370BD7" w:rsidP="00A221CE">
      <w:pPr>
        <w:autoSpaceDE w:val="0"/>
        <w:autoSpaceDN w:val="0"/>
        <w:adjustRightInd w:val="0"/>
        <w:rPr>
          <w:rFonts w:eastAsiaTheme="minorHAnsi"/>
          <w:color w:val="000000"/>
          <w:lang w:val="en-US"/>
        </w:rPr>
      </w:pPr>
    </w:p>
    <w:p w14:paraId="4F910261"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5</w:t>
      </w:r>
      <w:del w:id="123" w:author="Priscilla Hope" w:date="2017-05-30T14:33:00Z">
        <w:r w:rsidRPr="004A1AB8" w:rsidDel="00CC3622">
          <w:rPr>
            <w:rFonts w:eastAsiaTheme="minorHAnsi"/>
            <w:color w:val="000000"/>
            <w:lang w:val="en-US"/>
          </w:rPr>
          <w:delText xml:space="preserve"> </w:delText>
        </w:r>
      </w:del>
      <w:r w:rsidRPr="004A1AB8">
        <w:rPr>
          <w:rFonts w:eastAsiaTheme="minorHAnsi"/>
          <w:color w:val="000000"/>
          <w:lang w:val="en-US"/>
        </w:rPr>
        <w:t>.</w:t>
      </w:r>
      <w:ins w:id="124" w:author="Priscilla Hope" w:date="2017-05-30T14:33:00Z">
        <w:r w:rsidR="00CC3622">
          <w:rPr>
            <w:rFonts w:eastAsiaTheme="minorHAnsi"/>
            <w:color w:val="000000"/>
            <w:lang w:val="en-US"/>
          </w:rPr>
          <w:t xml:space="preserve"> </w:t>
        </w:r>
      </w:ins>
      <w:r w:rsidRPr="004A1AB8">
        <w:rPr>
          <w:rFonts w:eastAsiaTheme="minorHAnsi"/>
          <w:color w:val="000000"/>
          <w:lang w:val="en-US"/>
        </w:rPr>
        <w:t>Choose Vendor (Using the finder)</w:t>
      </w:r>
    </w:p>
    <w:p w14:paraId="09152AF1" w14:textId="77777777" w:rsidR="00370BD7" w:rsidRPr="004A1AB8" w:rsidRDefault="00370BD7" w:rsidP="00A221CE">
      <w:pPr>
        <w:autoSpaceDE w:val="0"/>
        <w:autoSpaceDN w:val="0"/>
        <w:adjustRightInd w:val="0"/>
        <w:rPr>
          <w:rFonts w:eastAsiaTheme="minorHAnsi"/>
          <w:color w:val="000000"/>
          <w:lang w:val="en-US"/>
        </w:rPr>
      </w:pPr>
    </w:p>
    <w:p w14:paraId="0C1D2204"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6</w:t>
      </w:r>
      <w:del w:id="125" w:author="Priscilla Hope" w:date="2017-05-30T14:33:00Z">
        <w:r w:rsidRPr="004A1AB8" w:rsidDel="00CC3622">
          <w:rPr>
            <w:rFonts w:eastAsiaTheme="minorHAnsi"/>
            <w:color w:val="000000"/>
            <w:lang w:val="en-US"/>
          </w:rPr>
          <w:delText xml:space="preserve"> </w:delText>
        </w:r>
      </w:del>
      <w:r w:rsidRPr="004A1AB8">
        <w:rPr>
          <w:rFonts w:eastAsiaTheme="minorHAnsi"/>
          <w:color w:val="000000"/>
          <w:lang w:val="en-US"/>
        </w:rPr>
        <w:t>.</w:t>
      </w:r>
      <w:ins w:id="126" w:author="Priscilla Hope" w:date="2017-05-30T14:33:00Z">
        <w:r w:rsidR="00CC3622">
          <w:rPr>
            <w:rFonts w:eastAsiaTheme="minorHAnsi"/>
            <w:color w:val="000000"/>
            <w:lang w:val="en-US"/>
          </w:rPr>
          <w:t xml:space="preserve"> </w:t>
        </w:r>
      </w:ins>
      <w:r w:rsidRPr="004A1AB8">
        <w:rPr>
          <w:rFonts w:eastAsiaTheme="minorHAnsi"/>
          <w:color w:val="000000"/>
          <w:lang w:val="en-US"/>
        </w:rPr>
        <w:t>Enter Document Number (If Any) or Search Using the Finder</w:t>
      </w:r>
    </w:p>
    <w:p w14:paraId="54AEAB59" w14:textId="77777777" w:rsidR="00370BD7" w:rsidRPr="004A1AB8" w:rsidRDefault="00370BD7" w:rsidP="00A221CE">
      <w:pPr>
        <w:autoSpaceDE w:val="0"/>
        <w:autoSpaceDN w:val="0"/>
        <w:adjustRightInd w:val="0"/>
        <w:rPr>
          <w:rFonts w:eastAsiaTheme="minorHAnsi"/>
          <w:color w:val="000000"/>
          <w:lang w:val="en-US"/>
        </w:rPr>
      </w:pPr>
    </w:p>
    <w:p w14:paraId="4BF06281"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7</w:t>
      </w:r>
      <w:del w:id="127" w:author="Priscilla Hope" w:date="2017-05-30T14:33:00Z">
        <w:r w:rsidRPr="004A1AB8" w:rsidDel="00CC3622">
          <w:rPr>
            <w:rFonts w:eastAsiaTheme="minorHAnsi"/>
            <w:color w:val="000000"/>
            <w:lang w:val="en-US"/>
          </w:rPr>
          <w:delText xml:space="preserve"> </w:delText>
        </w:r>
      </w:del>
      <w:r w:rsidRPr="004A1AB8">
        <w:rPr>
          <w:rFonts w:eastAsiaTheme="minorHAnsi"/>
          <w:color w:val="000000"/>
          <w:lang w:val="en-US"/>
        </w:rPr>
        <w:t>.</w:t>
      </w:r>
      <w:ins w:id="128" w:author="Priscilla Hope" w:date="2017-05-30T14:33:00Z">
        <w:r w:rsidR="00CC3622">
          <w:rPr>
            <w:rFonts w:eastAsiaTheme="minorHAnsi"/>
            <w:color w:val="000000"/>
            <w:lang w:val="en-US"/>
          </w:rPr>
          <w:t xml:space="preserve"> </w:t>
        </w:r>
      </w:ins>
      <w:r w:rsidRPr="004A1AB8">
        <w:rPr>
          <w:rFonts w:eastAsiaTheme="minorHAnsi"/>
          <w:color w:val="000000"/>
          <w:lang w:val="en-US"/>
        </w:rPr>
        <w:t>Enter Discount Amount (if any) and change Rate (if payment is in a different currency)</w:t>
      </w:r>
    </w:p>
    <w:p w14:paraId="5FFFBB4A" w14:textId="77777777" w:rsidR="00CA607C" w:rsidRPr="004A1AB8" w:rsidRDefault="00CA607C" w:rsidP="00A221CE">
      <w:pPr>
        <w:autoSpaceDE w:val="0"/>
        <w:autoSpaceDN w:val="0"/>
        <w:adjustRightInd w:val="0"/>
        <w:rPr>
          <w:rFonts w:eastAsiaTheme="minorHAnsi"/>
          <w:color w:val="000000"/>
          <w:lang w:val="en-US"/>
        </w:rPr>
      </w:pPr>
    </w:p>
    <w:p w14:paraId="70C0EA36" w14:textId="77777777" w:rsidR="00370BD7" w:rsidRPr="004A1AB8" w:rsidRDefault="00382C6B" w:rsidP="00A221CE">
      <w:pPr>
        <w:autoSpaceDE w:val="0"/>
        <w:autoSpaceDN w:val="0"/>
        <w:adjustRightInd w:val="0"/>
        <w:rPr>
          <w:rFonts w:eastAsiaTheme="minorHAnsi"/>
          <w:color w:val="000000"/>
          <w:lang w:val="en-US"/>
        </w:rPr>
      </w:pPr>
      <w:r>
        <w:rPr>
          <w:noProof/>
          <w:lang w:val="en-US"/>
        </w:rPr>
        <w:lastRenderedPageBreak/>
        <mc:AlternateContent>
          <mc:Choice Requires="wps">
            <w:drawing>
              <wp:anchor distT="0" distB="0" distL="114300" distR="114300" simplePos="0" relativeHeight="251738112" behindDoc="0" locked="0" layoutInCell="1" allowOverlap="1" wp14:anchorId="3E73C1FE" wp14:editId="79E60456">
                <wp:simplePos x="0" y="0"/>
                <wp:positionH relativeFrom="margin">
                  <wp:posOffset>5314634</wp:posOffset>
                </wp:positionH>
                <wp:positionV relativeFrom="paragraph">
                  <wp:posOffset>2057719</wp:posOffset>
                </wp:positionV>
                <wp:extent cx="551815" cy="337820"/>
                <wp:effectExtent l="0" t="26352" r="31432" b="31433"/>
                <wp:wrapNone/>
                <wp:docPr id="90" name="Notched Right Arrow 9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999169C" w14:textId="77777777" w:rsidR="00713C6B" w:rsidRPr="00D8577C" w:rsidRDefault="00713C6B" w:rsidP="00382C6B">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C1FE" id="Notched Right Arrow 90" o:spid="_x0000_s1061" type="#_x0000_t94" style="position:absolute;margin-left:418.5pt;margin-top:162.05pt;width:43.45pt;height:26.6pt;rotation:90;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" adj="15096,2924" fillcolor="#dbdbdb" strokecolor="#41719c" strokeweight="1pt">
                <v:textbox style="layout-flow:vertical;mso-layout-flow-alt:bottom-to-top">
                  <w:txbxContent>
                    <w:p w14:paraId="4999169C" w14:textId="77777777" w:rsidR="00713C6B" w:rsidRPr="00D8577C" w:rsidRDefault="00713C6B" w:rsidP="00382C6B">
                      <w:pPr>
                        <w:pStyle w:val="NoSpacing"/>
                        <w:jc w:val="center"/>
                        <w:rPr>
                          <w:sz w:val="16"/>
                          <w:szCs w:val="16"/>
                        </w:rPr>
                      </w:pPr>
                      <w:r>
                        <w:rPr>
                          <w:sz w:val="16"/>
                          <w:szCs w:val="16"/>
                        </w:rPr>
                        <w:t>7</w:t>
                      </w:r>
                    </w:p>
                  </w:txbxContent>
                </v:textbox>
                <w10:wrap anchorx="margin"/>
              </v:shape>
            </w:pict>
          </mc:Fallback>
        </mc:AlternateContent>
      </w:r>
      <w:r>
        <w:rPr>
          <w:noProof/>
          <w:lang w:val="en-US"/>
        </w:rPr>
        <mc:AlternateContent>
          <mc:Choice Requires="wps">
            <w:drawing>
              <wp:anchor distT="0" distB="0" distL="114300" distR="114300" simplePos="0" relativeHeight="251736064" behindDoc="0" locked="0" layoutInCell="1" allowOverlap="1" wp14:anchorId="084159FF" wp14:editId="4E263DC3">
                <wp:simplePos x="0" y="0"/>
                <wp:positionH relativeFrom="column">
                  <wp:posOffset>2057400</wp:posOffset>
                </wp:positionH>
                <wp:positionV relativeFrom="paragraph">
                  <wp:posOffset>19050</wp:posOffset>
                </wp:positionV>
                <wp:extent cx="381000" cy="371475"/>
                <wp:effectExtent l="19050" t="19050" r="38100" b="47625"/>
                <wp:wrapNone/>
                <wp:docPr id="89" name="Notched Right Arrow 8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26F5315" w14:textId="77777777" w:rsidR="00713C6B" w:rsidRPr="00E35407" w:rsidRDefault="00713C6B" w:rsidP="00382C6B">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159FF" id="Notched Right Arrow 89" o:spid="_x0000_s1062" type="#_x0000_t94" style="position:absolute;margin-left:162pt;margin-top:1.5pt;width:30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gErA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" adj="11070" fillcolor="#dbdbdb" strokecolor="#41719c" strokeweight="1pt">
                <v:textbox>
                  <w:txbxContent>
                    <w:p w14:paraId="126F5315" w14:textId="77777777" w:rsidR="00713C6B" w:rsidRPr="00E35407" w:rsidRDefault="00713C6B" w:rsidP="00382C6B">
                      <w:pPr>
                        <w:rPr>
                          <w:sz w:val="16"/>
                          <w:szCs w:val="16"/>
                        </w:rPr>
                      </w:pPr>
                      <w:r>
                        <w:rPr>
                          <w:sz w:val="16"/>
                          <w:szCs w:val="16"/>
                        </w:rPr>
                        <w:t>6</w:t>
                      </w:r>
                    </w:p>
                  </w:txbxContent>
                </v:textbox>
              </v:shape>
            </w:pict>
          </mc:Fallback>
        </mc:AlternateContent>
      </w:r>
      <w:r w:rsidR="00CA607C" w:rsidRPr="004A1AB8">
        <w:rPr>
          <w:rFonts w:eastAsiaTheme="minorHAnsi"/>
          <w:noProof/>
          <w:color w:val="000000"/>
          <w:lang w:val="en-US"/>
        </w:rPr>
        <w:drawing>
          <wp:inline distT="0" distB="0" distL="0" distR="0" wp14:anchorId="2C1C4F89" wp14:editId="5524119C">
            <wp:extent cx="5943600" cy="2766315"/>
            <wp:effectExtent l="0" t="0" r="0" b="0"/>
            <wp:docPr id="37" name="Picture 37" descr="C:\Users\USER\Pictures\SCREEN SHOTS\USED\Capture.AP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 SHOTS\USED\Capture.AP3_L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66315"/>
                    </a:xfrm>
                    <a:prstGeom prst="rect">
                      <a:avLst/>
                    </a:prstGeom>
                    <a:noFill/>
                    <a:ln>
                      <a:noFill/>
                    </a:ln>
                  </pic:spPr>
                </pic:pic>
              </a:graphicData>
            </a:graphic>
          </wp:inline>
        </w:drawing>
      </w:r>
    </w:p>
    <w:p w14:paraId="33E5FBC6" w14:textId="77777777"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8</w:t>
      </w:r>
      <w:del w:id="129" w:author="Priscilla Hope" w:date="2017-05-30T14:33:00Z">
        <w:r w:rsidR="00370BD7" w:rsidRPr="004A1AB8" w:rsidDel="00CC3622">
          <w:rPr>
            <w:rFonts w:eastAsiaTheme="minorHAnsi"/>
            <w:color w:val="000000"/>
            <w:lang w:val="en-US"/>
          </w:rPr>
          <w:delText xml:space="preserve"> </w:delText>
        </w:r>
      </w:del>
      <w:r w:rsidR="00370BD7" w:rsidRPr="004A1AB8">
        <w:rPr>
          <w:rFonts w:eastAsiaTheme="minorHAnsi"/>
          <w:color w:val="000000"/>
          <w:lang w:val="en-US"/>
        </w:rPr>
        <w:t>.</w:t>
      </w:r>
      <w:ins w:id="130" w:author="Priscilla Hope" w:date="2017-05-30T14:33:00Z">
        <w:r w:rsidR="00CC3622">
          <w:rPr>
            <w:rFonts w:eastAsiaTheme="minorHAnsi"/>
            <w:color w:val="000000"/>
            <w:lang w:val="en-US"/>
          </w:rPr>
          <w:t xml:space="preserve"> </w:t>
        </w:r>
      </w:ins>
      <w:r w:rsidRPr="004A1AB8">
        <w:rPr>
          <w:rFonts w:eastAsiaTheme="minorHAnsi"/>
          <w:color w:val="000000"/>
          <w:lang w:val="en-US"/>
        </w:rPr>
        <w:t>Click Save</w:t>
      </w:r>
    </w:p>
    <w:p w14:paraId="18F8B2F9" w14:textId="77777777" w:rsidR="00A221CE" w:rsidRPr="004A1AB8" w:rsidRDefault="00A221CE" w:rsidP="00A221CE">
      <w:pPr>
        <w:autoSpaceDE w:val="0"/>
        <w:autoSpaceDN w:val="0"/>
        <w:adjustRightInd w:val="0"/>
        <w:rPr>
          <w:rFonts w:eastAsiaTheme="minorHAnsi"/>
          <w:color w:val="000000"/>
          <w:lang w:val="en-US"/>
        </w:rPr>
      </w:pPr>
    </w:p>
    <w:p w14:paraId="17F6BE58" w14:textId="77777777" w:rsidR="00370BD7" w:rsidRPr="004A1AB8" w:rsidRDefault="00370BD7" w:rsidP="00A221CE">
      <w:pPr>
        <w:autoSpaceDE w:val="0"/>
        <w:autoSpaceDN w:val="0"/>
        <w:adjustRightInd w:val="0"/>
        <w:rPr>
          <w:rFonts w:eastAsiaTheme="minorHAnsi"/>
          <w:color w:val="000000"/>
          <w:lang w:val="en-US"/>
        </w:rPr>
      </w:pPr>
    </w:p>
    <w:p w14:paraId="6FF0FF2C" w14:textId="77777777" w:rsidR="00324684" w:rsidRPr="004A1AB8" w:rsidRDefault="00324684" w:rsidP="00A221CE">
      <w:pPr>
        <w:autoSpaceDE w:val="0"/>
        <w:autoSpaceDN w:val="0"/>
        <w:adjustRightInd w:val="0"/>
        <w:rPr>
          <w:rFonts w:eastAsiaTheme="minorHAnsi"/>
          <w:color w:val="000000"/>
          <w:lang w:val="en-US"/>
        </w:rPr>
      </w:pPr>
    </w:p>
    <w:p w14:paraId="0B7A2696" w14:textId="77777777" w:rsidR="00324684" w:rsidRPr="004A1AB8" w:rsidRDefault="00324684" w:rsidP="00A221CE">
      <w:pPr>
        <w:autoSpaceDE w:val="0"/>
        <w:autoSpaceDN w:val="0"/>
        <w:adjustRightInd w:val="0"/>
        <w:rPr>
          <w:rFonts w:eastAsiaTheme="minorHAnsi"/>
          <w:color w:val="000000"/>
          <w:lang w:val="en-US"/>
        </w:rPr>
      </w:pPr>
    </w:p>
    <w:p w14:paraId="6826F5AC" w14:textId="77777777" w:rsidR="00324684" w:rsidRPr="004A1AB8" w:rsidRDefault="00324684" w:rsidP="00A221CE">
      <w:pPr>
        <w:autoSpaceDE w:val="0"/>
        <w:autoSpaceDN w:val="0"/>
        <w:adjustRightInd w:val="0"/>
        <w:rPr>
          <w:rFonts w:eastAsiaTheme="minorHAnsi"/>
          <w:color w:val="000000"/>
          <w:lang w:val="en-US"/>
        </w:rPr>
      </w:pPr>
    </w:p>
    <w:p w14:paraId="39ABB5A1" w14:textId="77777777" w:rsidR="00324684" w:rsidRPr="004A1AB8" w:rsidRDefault="00324684" w:rsidP="00A221CE">
      <w:pPr>
        <w:autoSpaceDE w:val="0"/>
        <w:autoSpaceDN w:val="0"/>
        <w:adjustRightInd w:val="0"/>
        <w:rPr>
          <w:rFonts w:eastAsiaTheme="minorHAnsi"/>
          <w:color w:val="000000"/>
          <w:lang w:val="en-US"/>
        </w:rPr>
      </w:pPr>
    </w:p>
    <w:p w14:paraId="0B63BBC8" w14:textId="77777777" w:rsidR="00324684" w:rsidRPr="004A1AB8" w:rsidRDefault="00324684" w:rsidP="00A221CE">
      <w:pPr>
        <w:autoSpaceDE w:val="0"/>
        <w:autoSpaceDN w:val="0"/>
        <w:adjustRightInd w:val="0"/>
        <w:rPr>
          <w:rFonts w:eastAsiaTheme="minorHAnsi"/>
          <w:color w:val="000000"/>
          <w:lang w:val="en-US"/>
        </w:rPr>
      </w:pPr>
    </w:p>
    <w:p w14:paraId="0C27966A" w14:textId="77777777" w:rsidR="00324684" w:rsidRPr="004A1AB8" w:rsidRDefault="00324684" w:rsidP="00A221CE">
      <w:pPr>
        <w:autoSpaceDE w:val="0"/>
        <w:autoSpaceDN w:val="0"/>
        <w:adjustRightInd w:val="0"/>
        <w:rPr>
          <w:rFonts w:eastAsiaTheme="minorHAnsi"/>
          <w:color w:val="000000"/>
          <w:lang w:val="en-US"/>
        </w:rPr>
      </w:pPr>
    </w:p>
    <w:p w14:paraId="65C2212B" w14:textId="77777777" w:rsidR="00324684" w:rsidRPr="004A1AB8" w:rsidRDefault="00324684" w:rsidP="00A221CE">
      <w:pPr>
        <w:autoSpaceDE w:val="0"/>
        <w:autoSpaceDN w:val="0"/>
        <w:adjustRightInd w:val="0"/>
        <w:rPr>
          <w:rFonts w:eastAsiaTheme="minorHAnsi"/>
          <w:color w:val="000000"/>
          <w:lang w:val="en-US"/>
        </w:rPr>
      </w:pPr>
    </w:p>
    <w:p w14:paraId="637F6575" w14:textId="77777777" w:rsidR="00324684" w:rsidRPr="004A1AB8" w:rsidRDefault="00324684" w:rsidP="00A221CE">
      <w:pPr>
        <w:autoSpaceDE w:val="0"/>
        <w:autoSpaceDN w:val="0"/>
        <w:adjustRightInd w:val="0"/>
        <w:rPr>
          <w:rFonts w:eastAsiaTheme="minorHAnsi"/>
          <w:color w:val="000000"/>
          <w:lang w:val="en-US"/>
        </w:rPr>
      </w:pPr>
    </w:p>
    <w:p w14:paraId="2964167E" w14:textId="77777777" w:rsidR="00324684" w:rsidRPr="004A1AB8" w:rsidRDefault="00324684" w:rsidP="00A221CE">
      <w:pPr>
        <w:autoSpaceDE w:val="0"/>
        <w:autoSpaceDN w:val="0"/>
        <w:adjustRightInd w:val="0"/>
        <w:rPr>
          <w:rFonts w:eastAsiaTheme="minorHAnsi"/>
          <w:color w:val="000000"/>
          <w:lang w:val="en-US"/>
        </w:rPr>
      </w:pPr>
    </w:p>
    <w:p w14:paraId="7FBFA335" w14:textId="77777777" w:rsidR="00324684" w:rsidRPr="004A1AB8" w:rsidRDefault="00324684" w:rsidP="00A221CE">
      <w:pPr>
        <w:autoSpaceDE w:val="0"/>
        <w:autoSpaceDN w:val="0"/>
        <w:adjustRightInd w:val="0"/>
        <w:rPr>
          <w:rFonts w:eastAsiaTheme="minorHAnsi"/>
          <w:color w:val="000000"/>
          <w:lang w:val="en-US"/>
        </w:rPr>
      </w:pPr>
    </w:p>
    <w:p w14:paraId="75E5145F" w14:textId="77777777" w:rsidR="00324684" w:rsidRPr="004A1AB8" w:rsidRDefault="00324684" w:rsidP="00A221CE">
      <w:pPr>
        <w:autoSpaceDE w:val="0"/>
        <w:autoSpaceDN w:val="0"/>
        <w:adjustRightInd w:val="0"/>
        <w:rPr>
          <w:rFonts w:eastAsiaTheme="minorHAnsi"/>
          <w:color w:val="000000"/>
          <w:lang w:val="en-US"/>
        </w:rPr>
      </w:pPr>
    </w:p>
    <w:p w14:paraId="704B84E8" w14:textId="77777777" w:rsidR="00324684" w:rsidRPr="004A1AB8" w:rsidRDefault="00324684" w:rsidP="00A221CE">
      <w:pPr>
        <w:autoSpaceDE w:val="0"/>
        <w:autoSpaceDN w:val="0"/>
        <w:adjustRightInd w:val="0"/>
        <w:rPr>
          <w:rFonts w:eastAsiaTheme="minorHAnsi"/>
          <w:color w:val="000000"/>
          <w:lang w:val="en-US"/>
        </w:rPr>
      </w:pPr>
    </w:p>
    <w:p w14:paraId="1C36B6FD" w14:textId="77777777" w:rsidR="00324684" w:rsidRPr="004A1AB8" w:rsidRDefault="00324684" w:rsidP="00A221CE">
      <w:pPr>
        <w:autoSpaceDE w:val="0"/>
        <w:autoSpaceDN w:val="0"/>
        <w:adjustRightInd w:val="0"/>
        <w:rPr>
          <w:rFonts w:eastAsiaTheme="minorHAnsi"/>
          <w:color w:val="000000"/>
          <w:lang w:val="en-US"/>
        </w:rPr>
      </w:pPr>
    </w:p>
    <w:p w14:paraId="7A16C160" w14:textId="77777777" w:rsidR="00324684" w:rsidRPr="004A1AB8" w:rsidRDefault="00324684" w:rsidP="00A221CE">
      <w:pPr>
        <w:autoSpaceDE w:val="0"/>
        <w:autoSpaceDN w:val="0"/>
        <w:adjustRightInd w:val="0"/>
        <w:rPr>
          <w:rFonts w:eastAsiaTheme="minorHAnsi"/>
          <w:color w:val="000000"/>
          <w:lang w:val="en-US"/>
        </w:rPr>
      </w:pPr>
    </w:p>
    <w:p w14:paraId="56058C4A" w14:textId="77777777" w:rsidR="00324684" w:rsidRPr="004A1AB8" w:rsidRDefault="00324684" w:rsidP="00A221CE">
      <w:pPr>
        <w:autoSpaceDE w:val="0"/>
        <w:autoSpaceDN w:val="0"/>
        <w:adjustRightInd w:val="0"/>
        <w:rPr>
          <w:rFonts w:eastAsiaTheme="minorHAnsi"/>
          <w:color w:val="000000"/>
          <w:lang w:val="en-US"/>
        </w:rPr>
      </w:pPr>
    </w:p>
    <w:p w14:paraId="2DE3DC02" w14:textId="77777777" w:rsidR="00324684" w:rsidRPr="004A1AB8" w:rsidRDefault="00324684" w:rsidP="00A221CE">
      <w:pPr>
        <w:autoSpaceDE w:val="0"/>
        <w:autoSpaceDN w:val="0"/>
        <w:adjustRightInd w:val="0"/>
        <w:rPr>
          <w:rFonts w:eastAsiaTheme="minorHAnsi"/>
          <w:color w:val="000000"/>
          <w:lang w:val="en-US"/>
        </w:rPr>
      </w:pPr>
    </w:p>
    <w:p w14:paraId="197C0C80" w14:textId="77777777" w:rsidR="00324684" w:rsidRPr="004A1AB8" w:rsidRDefault="00324684" w:rsidP="00A221CE">
      <w:pPr>
        <w:autoSpaceDE w:val="0"/>
        <w:autoSpaceDN w:val="0"/>
        <w:adjustRightInd w:val="0"/>
        <w:rPr>
          <w:rFonts w:eastAsiaTheme="minorHAnsi"/>
          <w:color w:val="000000"/>
          <w:lang w:val="en-US"/>
        </w:rPr>
      </w:pPr>
    </w:p>
    <w:p w14:paraId="46F840D3" w14:textId="77777777" w:rsidR="00324684" w:rsidRPr="004A1AB8" w:rsidRDefault="00324684" w:rsidP="00A221CE">
      <w:pPr>
        <w:autoSpaceDE w:val="0"/>
        <w:autoSpaceDN w:val="0"/>
        <w:adjustRightInd w:val="0"/>
        <w:rPr>
          <w:rFonts w:eastAsiaTheme="minorHAnsi"/>
          <w:color w:val="000000"/>
          <w:lang w:val="en-US"/>
        </w:rPr>
      </w:pPr>
    </w:p>
    <w:p w14:paraId="3CDBAC94" w14:textId="77777777" w:rsidR="00324684" w:rsidRPr="004A1AB8" w:rsidRDefault="00324684" w:rsidP="00A221CE">
      <w:pPr>
        <w:autoSpaceDE w:val="0"/>
        <w:autoSpaceDN w:val="0"/>
        <w:adjustRightInd w:val="0"/>
        <w:rPr>
          <w:rFonts w:eastAsiaTheme="minorHAnsi"/>
          <w:color w:val="000000"/>
          <w:lang w:val="en-US"/>
        </w:rPr>
      </w:pPr>
    </w:p>
    <w:p w14:paraId="52788002" w14:textId="77777777" w:rsidR="00324684" w:rsidRPr="004A1AB8" w:rsidRDefault="00324684" w:rsidP="00A221CE">
      <w:pPr>
        <w:autoSpaceDE w:val="0"/>
        <w:autoSpaceDN w:val="0"/>
        <w:adjustRightInd w:val="0"/>
        <w:rPr>
          <w:rFonts w:eastAsiaTheme="minorHAnsi"/>
          <w:color w:val="000000"/>
          <w:lang w:val="en-US"/>
        </w:rPr>
      </w:pPr>
    </w:p>
    <w:p w14:paraId="73D3A92F" w14:textId="77777777" w:rsidR="00324684" w:rsidRPr="004A1AB8" w:rsidRDefault="00324684" w:rsidP="00A221CE">
      <w:pPr>
        <w:autoSpaceDE w:val="0"/>
        <w:autoSpaceDN w:val="0"/>
        <w:adjustRightInd w:val="0"/>
        <w:rPr>
          <w:rFonts w:eastAsiaTheme="minorHAnsi"/>
          <w:color w:val="000000"/>
          <w:lang w:val="en-US"/>
        </w:rPr>
      </w:pPr>
    </w:p>
    <w:p w14:paraId="1A0E75D3" w14:textId="77777777" w:rsidR="00324684" w:rsidRPr="004A1AB8" w:rsidRDefault="00324684" w:rsidP="00A221CE">
      <w:pPr>
        <w:autoSpaceDE w:val="0"/>
        <w:autoSpaceDN w:val="0"/>
        <w:adjustRightInd w:val="0"/>
        <w:rPr>
          <w:rFonts w:eastAsiaTheme="minorHAnsi"/>
          <w:color w:val="000000"/>
          <w:lang w:val="en-US"/>
        </w:rPr>
      </w:pPr>
    </w:p>
    <w:p w14:paraId="37CADBF8" w14:textId="77777777" w:rsidR="00324684" w:rsidRPr="004A1AB8" w:rsidRDefault="00324684" w:rsidP="00A221CE">
      <w:pPr>
        <w:autoSpaceDE w:val="0"/>
        <w:autoSpaceDN w:val="0"/>
        <w:adjustRightInd w:val="0"/>
        <w:rPr>
          <w:rFonts w:eastAsiaTheme="minorHAnsi"/>
          <w:color w:val="000000"/>
          <w:lang w:val="en-US"/>
        </w:rPr>
      </w:pPr>
    </w:p>
    <w:p w14:paraId="7C659B65" w14:textId="77777777" w:rsidR="00324684" w:rsidRPr="004A1AB8" w:rsidRDefault="00324684" w:rsidP="00A221CE">
      <w:pPr>
        <w:autoSpaceDE w:val="0"/>
        <w:autoSpaceDN w:val="0"/>
        <w:adjustRightInd w:val="0"/>
        <w:rPr>
          <w:rFonts w:eastAsiaTheme="minorHAnsi"/>
          <w:color w:val="000000"/>
          <w:lang w:val="en-US"/>
        </w:rPr>
      </w:pPr>
    </w:p>
    <w:p w14:paraId="61077DE1" w14:textId="77777777" w:rsidR="00324684" w:rsidRPr="004A1AB8" w:rsidRDefault="00324684" w:rsidP="00A221CE">
      <w:pPr>
        <w:autoSpaceDE w:val="0"/>
        <w:autoSpaceDN w:val="0"/>
        <w:adjustRightInd w:val="0"/>
        <w:rPr>
          <w:rFonts w:eastAsiaTheme="minorHAnsi"/>
          <w:color w:val="000000"/>
          <w:lang w:val="en-US"/>
        </w:rPr>
      </w:pPr>
    </w:p>
    <w:p w14:paraId="77751B3E" w14:textId="77777777" w:rsidR="00324684" w:rsidRPr="004A1AB8" w:rsidRDefault="00324684" w:rsidP="00A221CE">
      <w:pPr>
        <w:autoSpaceDE w:val="0"/>
        <w:autoSpaceDN w:val="0"/>
        <w:adjustRightInd w:val="0"/>
        <w:rPr>
          <w:rFonts w:eastAsiaTheme="minorHAnsi"/>
          <w:color w:val="000000"/>
          <w:lang w:val="en-US"/>
        </w:rPr>
      </w:pPr>
    </w:p>
    <w:p w14:paraId="62A3190D" w14:textId="77777777" w:rsidR="00324684" w:rsidRPr="004A1AB8" w:rsidRDefault="00324684" w:rsidP="00A221CE">
      <w:pPr>
        <w:autoSpaceDE w:val="0"/>
        <w:autoSpaceDN w:val="0"/>
        <w:adjustRightInd w:val="0"/>
        <w:rPr>
          <w:rFonts w:eastAsiaTheme="minorHAnsi"/>
          <w:color w:val="000000"/>
          <w:lang w:val="en-US"/>
        </w:rPr>
      </w:pPr>
    </w:p>
    <w:p w14:paraId="2604E78F" w14:textId="77777777" w:rsidR="00324684" w:rsidRPr="004A1AB8" w:rsidRDefault="00324684" w:rsidP="00A221CE">
      <w:pPr>
        <w:autoSpaceDE w:val="0"/>
        <w:autoSpaceDN w:val="0"/>
        <w:adjustRightInd w:val="0"/>
        <w:rPr>
          <w:rFonts w:eastAsiaTheme="minorHAnsi"/>
          <w:color w:val="000000"/>
          <w:lang w:val="en-US"/>
        </w:rPr>
      </w:pPr>
    </w:p>
    <w:p w14:paraId="253418A4" w14:textId="77777777" w:rsidR="001077AE" w:rsidRPr="004A1AB8" w:rsidRDefault="001077AE" w:rsidP="003C0375">
      <w:pPr>
        <w:pStyle w:val="Heading3"/>
      </w:pPr>
      <w:bookmarkStart w:id="131" w:name="_Toc480286504"/>
      <w:r w:rsidRPr="004A1AB8">
        <w:lastRenderedPageBreak/>
        <w:t>Adjusting a Posted Transaction</w:t>
      </w:r>
      <w:bookmarkEnd w:id="131"/>
    </w:p>
    <w:p w14:paraId="5AA20E30" w14:textId="77777777" w:rsidR="001077AE" w:rsidRPr="004A1AB8" w:rsidRDefault="001077AE" w:rsidP="001077AE">
      <w:pPr>
        <w:spacing w:before="100" w:beforeAutospacing="1" w:after="100" w:afterAutospacing="1" w:line="282" w:lineRule="atLeast"/>
        <w:rPr>
          <w:color w:val="2B2421"/>
        </w:rPr>
      </w:pPr>
      <w:r w:rsidRPr="004A1AB8">
        <w:rPr>
          <w:color w:val="2B2421"/>
        </w:rPr>
        <w:t>If you need to change the amount for a posted transaction, you do so by entering an adjustment. You can also make changes to an existing adjustment, and then save your changes.</w:t>
      </w:r>
    </w:p>
    <w:p w14:paraId="160733A3" w14:textId="77777777" w:rsidR="001077AE" w:rsidRPr="004A1AB8" w:rsidRDefault="001077AE" w:rsidP="001077AE">
      <w:pPr>
        <w:spacing w:before="360" w:line="326" w:lineRule="atLeast"/>
        <w:rPr>
          <w:b/>
          <w:bCs/>
          <w:color w:val="2B2421"/>
        </w:rPr>
      </w:pPr>
      <w:r w:rsidRPr="004A1AB8">
        <w:rPr>
          <w:b/>
          <w:bCs/>
          <w:color w:val="2B2421"/>
        </w:rPr>
        <w:t>To add an adjustment:</w:t>
      </w:r>
    </w:p>
    <w:p w14:paraId="2D54B2C8" w14:textId="77777777" w:rsidR="001077AE" w:rsidRPr="004A1AB8" w:rsidRDefault="001077AE" w:rsidP="004E49F0">
      <w:pPr>
        <w:numPr>
          <w:ilvl w:val="0"/>
          <w:numId w:val="31"/>
        </w:numPr>
        <w:spacing w:before="150" w:after="150" w:line="288"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Transactions</w:t>
      </w:r>
      <w:r w:rsidRPr="004A1AB8">
        <w:rPr>
          <w:color w:val="2B2421"/>
        </w:rPr>
        <w:t> &gt; </w:t>
      </w:r>
      <w:r w:rsidRPr="004A1AB8">
        <w:rPr>
          <w:b/>
          <w:bCs/>
          <w:color w:val="2B2421"/>
        </w:rPr>
        <w:t>Adjustment Entry</w:t>
      </w:r>
      <w:r w:rsidRPr="004A1AB8">
        <w:rPr>
          <w:color w:val="2B2421"/>
        </w:rPr>
        <w:t>.</w:t>
      </w:r>
    </w:p>
    <w:p w14:paraId="255B6FD6" w14:textId="77777777" w:rsidR="00D37BBC" w:rsidRPr="004A1AB8" w:rsidRDefault="005B3863" w:rsidP="00D37BBC">
      <w:r>
        <w:rPr>
          <w:noProof/>
          <w:lang w:val="en-US"/>
        </w:rPr>
        <mc:AlternateContent>
          <mc:Choice Requires="wps">
            <w:drawing>
              <wp:anchor distT="0" distB="0" distL="114300" distR="114300" simplePos="0" relativeHeight="251754496" behindDoc="0" locked="0" layoutInCell="1" allowOverlap="1" wp14:anchorId="63C47B84" wp14:editId="03C35BBC">
                <wp:simplePos x="0" y="0"/>
                <wp:positionH relativeFrom="column">
                  <wp:posOffset>1038225</wp:posOffset>
                </wp:positionH>
                <wp:positionV relativeFrom="paragraph">
                  <wp:posOffset>698500</wp:posOffset>
                </wp:positionV>
                <wp:extent cx="381000" cy="381000"/>
                <wp:effectExtent l="19050" t="19050" r="38100" b="38100"/>
                <wp:wrapNone/>
                <wp:docPr id="99" name="Notched Right Arrow 9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0254413" w14:textId="77777777" w:rsidR="00713C6B" w:rsidRPr="00E35407" w:rsidRDefault="00713C6B" w:rsidP="005B3863">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47B84" id="Notched Right Arrow 99" o:spid="_x0000_s1063" type="#_x0000_t94" style="position:absolute;margin-left:81.75pt;margin-top:55pt;width:30pt;height:3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" adj="10800" fillcolor="#dbdbdb" strokecolor="#41719c" strokeweight="1pt">
                <v:textbox>
                  <w:txbxContent>
                    <w:p w14:paraId="60254413" w14:textId="77777777" w:rsidR="00713C6B" w:rsidRPr="00E35407" w:rsidRDefault="00713C6B" w:rsidP="005B3863">
                      <w:pPr>
                        <w:jc w:val="center"/>
                        <w:rPr>
                          <w:color w:val="000000" w:themeColor="text1"/>
                          <w:sz w:val="16"/>
                          <w:szCs w:val="16"/>
                        </w:rPr>
                      </w:pPr>
                      <w:r w:rsidRPr="00E35407">
                        <w:rPr>
                          <w:color w:val="000000" w:themeColor="text1"/>
                          <w:sz w:val="16"/>
                          <w:szCs w:val="16"/>
                        </w:rPr>
                        <w:t>3</w:t>
                      </w:r>
                    </w:p>
                  </w:txbxContent>
                </v:textbox>
              </v:shape>
            </w:pict>
          </mc:Fallback>
        </mc:AlternateContent>
      </w:r>
      <w:r w:rsidR="00382C6B">
        <w:rPr>
          <w:noProof/>
          <w:lang w:val="en-US"/>
        </w:rPr>
        <mc:AlternateContent>
          <mc:Choice Requires="wps">
            <w:drawing>
              <wp:anchor distT="0" distB="0" distL="114300" distR="114300" simplePos="0" relativeHeight="251742208" behindDoc="0" locked="0" layoutInCell="1" allowOverlap="1" wp14:anchorId="78A2FA89" wp14:editId="1F723F4D">
                <wp:simplePos x="0" y="0"/>
                <wp:positionH relativeFrom="column">
                  <wp:posOffset>-323850</wp:posOffset>
                </wp:positionH>
                <wp:positionV relativeFrom="paragraph">
                  <wp:posOffset>917575</wp:posOffset>
                </wp:positionV>
                <wp:extent cx="381000" cy="371475"/>
                <wp:effectExtent l="19050" t="19050" r="38100" b="47625"/>
                <wp:wrapNone/>
                <wp:docPr id="92" name="Notched Right Arrow 9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36E59CA" w14:textId="77777777" w:rsidR="00713C6B" w:rsidRPr="00E35407" w:rsidRDefault="00713C6B" w:rsidP="00382C6B">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2FA89" id="Notched Right Arrow 92" o:spid="_x0000_s1064" type="#_x0000_t94" style="position:absolute;margin-left:-25.5pt;margin-top:72.25pt;width:30pt;height:29.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" adj="11070" fillcolor="#dbdbdb" strokecolor="#41719c" strokeweight="1pt">
                <v:textbox>
                  <w:txbxContent>
                    <w:p w14:paraId="036E59CA" w14:textId="77777777" w:rsidR="00713C6B" w:rsidRPr="00E35407" w:rsidRDefault="00713C6B" w:rsidP="00382C6B">
                      <w:pPr>
                        <w:jc w:val="center"/>
                        <w:rPr>
                          <w:color w:val="000000" w:themeColor="text1"/>
                          <w:sz w:val="16"/>
                          <w:szCs w:val="16"/>
                        </w:rPr>
                      </w:pPr>
                      <w:r>
                        <w:rPr>
                          <w:color w:val="000000" w:themeColor="text1"/>
                          <w:sz w:val="16"/>
                          <w:szCs w:val="16"/>
                        </w:rPr>
                        <w:t>2</w:t>
                      </w:r>
                    </w:p>
                  </w:txbxContent>
                </v:textbox>
              </v:shape>
            </w:pict>
          </mc:Fallback>
        </mc:AlternateContent>
      </w:r>
      <w:r w:rsidR="00382C6B">
        <w:rPr>
          <w:noProof/>
          <w:lang w:val="en-US"/>
        </w:rPr>
        <mc:AlternateContent>
          <mc:Choice Requires="wps">
            <w:drawing>
              <wp:anchor distT="0" distB="0" distL="114300" distR="114300" simplePos="0" relativeHeight="251740160" behindDoc="0" locked="0" layoutInCell="1" allowOverlap="1" wp14:anchorId="7CF3253E" wp14:editId="16E8A52D">
                <wp:simplePos x="0" y="0"/>
                <wp:positionH relativeFrom="margin">
                  <wp:posOffset>0</wp:posOffset>
                </wp:positionH>
                <wp:positionV relativeFrom="paragraph">
                  <wp:posOffset>3175</wp:posOffset>
                </wp:positionV>
                <wp:extent cx="551815" cy="337820"/>
                <wp:effectExtent l="0" t="26352" r="31432" b="31433"/>
                <wp:wrapNone/>
                <wp:docPr id="91" name="Notched Right Arrow 9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CC18DC5" w14:textId="77777777" w:rsidR="00713C6B" w:rsidRPr="00D8577C" w:rsidRDefault="00713C6B" w:rsidP="00382C6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3253E" id="Notched Right Arrow 91" o:spid="_x0000_s1065" type="#_x0000_t94" style="position:absolute;margin-left:0;margin-top:.25pt;width:43.45pt;height:26.6pt;rotation:90;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" adj="15096,2924" fillcolor="#dbdbdb" strokecolor="#41719c" strokeweight="1pt">
                <v:textbox style="layout-flow:vertical;mso-layout-flow-alt:bottom-to-top">
                  <w:txbxContent>
                    <w:p w14:paraId="6CC18DC5" w14:textId="77777777" w:rsidR="00713C6B" w:rsidRPr="00D8577C" w:rsidRDefault="00713C6B" w:rsidP="00382C6B">
                      <w:pPr>
                        <w:pStyle w:val="NoSpacing"/>
                        <w:jc w:val="center"/>
                        <w:rPr>
                          <w:sz w:val="16"/>
                          <w:szCs w:val="16"/>
                        </w:rPr>
                      </w:pPr>
                      <w:r>
                        <w:rPr>
                          <w:sz w:val="16"/>
                          <w:szCs w:val="16"/>
                        </w:rPr>
                        <w:t>1</w:t>
                      </w:r>
                    </w:p>
                  </w:txbxContent>
                </v:textbox>
                <w10:wrap anchorx="margin"/>
              </v:shape>
            </w:pict>
          </mc:Fallback>
        </mc:AlternateContent>
      </w:r>
      <w:r w:rsidR="00D37BBC" w:rsidRPr="004A1AB8">
        <w:rPr>
          <w:noProof/>
          <w:lang w:val="en-US"/>
        </w:rPr>
        <w:drawing>
          <wp:inline distT="0" distB="0" distL="0" distR="0" wp14:anchorId="76156751" wp14:editId="2E298291">
            <wp:extent cx="5943600" cy="3107546"/>
            <wp:effectExtent l="0" t="0" r="0" b="0"/>
            <wp:docPr id="38" name="Picture 38" descr="C:\Users\USER\Pictures\SCREEN SHOTS\USED\Capture.AP1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 SHOTS\USED\Capture.AP10_L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07546"/>
                    </a:xfrm>
                    <a:prstGeom prst="rect">
                      <a:avLst/>
                    </a:prstGeom>
                    <a:noFill/>
                    <a:ln>
                      <a:noFill/>
                    </a:ln>
                  </pic:spPr>
                </pic:pic>
              </a:graphicData>
            </a:graphic>
          </wp:inline>
        </w:drawing>
      </w:r>
    </w:p>
    <w:p w14:paraId="3FDE1BAA" w14:textId="77777777" w:rsidR="001077AE" w:rsidRPr="004A1AB8" w:rsidRDefault="00382C6B" w:rsidP="004E49F0">
      <w:pPr>
        <w:numPr>
          <w:ilvl w:val="0"/>
          <w:numId w:val="32"/>
        </w:numPr>
        <w:spacing w:before="150" w:after="150" w:line="288" w:lineRule="atLeast"/>
        <w:ind w:left="300" w:right="225"/>
        <w:rPr>
          <w:color w:val="2B2421"/>
        </w:rPr>
      </w:pPr>
      <w:r>
        <w:rPr>
          <w:noProof/>
          <w:lang w:val="en-US"/>
        </w:rPr>
        <mc:AlternateContent>
          <mc:Choice Requires="wps">
            <w:drawing>
              <wp:anchor distT="0" distB="0" distL="114300" distR="114300" simplePos="0" relativeHeight="251744256" behindDoc="0" locked="0" layoutInCell="1" allowOverlap="1" wp14:anchorId="0982BD23" wp14:editId="779E8DA0">
                <wp:simplePos x="0" y="0"/>
                <wp:positionH relativeFrom="margin">
                  <wp:posOffset>5190810</wp:posOffset>
                </wp:positionH>
                <wp:positionV relativeFrom="paragraph">
                  <wp:posOffset>334963</wp:posOffset>
                </wp:positionV>
                <wp:extent cx="527327" cy="455380"/>
                <wp:effectExtent l="0" t="21273" r="42228" b="42227"/>
                <wp:wrapNone/>
                <wp:docPr id="93" name="Notched Right Arrow 9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3A811B1" w14:textId="77777777" w:rsidR="00713C6B" w:rsidRPr="00D8577C" w:rsidRDefault="00713C6B" w:rsidP="00382C6B">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2BD23" id="Notched Right Arrow 93" o:spid="_x0000_s1066" type="#_x0000_t94" style="position:absolute;left:0;text-align:left;margin-left:408.75pt;margin-top:26.4pt;width:41.5pt;height:35.85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" adj="12274" fillcolor="#dbdbdb" strokecolor="#41719c" strokeweight="1pt">
                <v:textbox style="layout-flow:vertical;mso-layout-flow-alt:bottom-to-top">
                  <w:txbxContent>
                    <w:p w14:paraId="43A811B1" w14:textId="77777777" w:rsidR="00713C6B" w:rsidRPr="00D8577C" w:rsidRDefault="00713C6B" w:rsidP="00382C6B">
                      <w:pPr>
                        <w:pStyle w:val="NoSpacing"/>
                        <w:jc w:val="center"/>
                        <w:rPr>
                          <w:sz w:val="16"/>
                          <w:szCs w:val="16"/>
                        </w:rPr>
                      </w:pPr>
                      <w:r>
                        <w:rPr>
                          <w:sz w:val="16"/>
                          <w:szCs w:val="16"/>
                        </w:rPr>
                        <w:t>4</w:t>
                      </w:r>
                    </w:p>
                  </w:txbxContent>
                </v:textbox>
                <w10:wrap anchorx="margin"/>
              </v:shape>
            </w:pict>
          </mc:Fallback>
        </mc:AlternateContent>
      </w:r>
      <w:r w:rsidR="001077AE" w:rsidRPr="004A1AB8">
        <w:rPr>
          <w:color w:val="2B2421"/>
        </w:rPr>
        <w:t>Select or create the adjustment batch to use.</w:t>
      </w:r>
    </w:p>
    <w:p w14:paraId="46D82811" w14:textId="77777777" w:rsidR="001077AE" w:rsidRPr="004A1AB8" w:rsidRDefault="001077AE" w:rsidP="004E49F0">
      <w:pPr>
        <w:numPr>
          <w:ilvl w:val="0"/>
          <w:numId w:val="33"/>
        </w:numPr>
        <w:spacing w:before="150" w:after="150" w:line="288" w:lineRule="atLeast"/>
        <w:ind w:left="300" w:right="225"/>
        <w:rPr>
          <w:color w:val="2B2421"/>
        </w:rPr>
      </w:pPr>
      <w:r w:rsidRPr="004A1AB8">
        <w:rPr>
          <w:color w:val="2B2421"/>
        </w:rPr>
        <w:t>To assign the entry number, click the </w:t>
      </w:r>
      <w:r w:rsidRPr="004A1AB8">
        <w:rPr>
          <w:b/>
          <w:bCs/>
          <w:color w:val="2B2421"/>
        </w:rPr>
        <w:t>Create New Entry</w:t>
      </w:r>
      <w:r w:rsidRPr="004A1AB8">
        <w:rPr>
          <w:color w:val="2B2421"/>
        </w:rPr>
        <w:t> button.</w:t>
      </w:r>
    </w:p>
    <w:p w14:paraId="6D85EFD0" w14:textId="77777777" w:rsidR="00D37BBC" w:rsidRPr="004A1AB8" w:rsidRDefault="00D37BBC" w:rsidP="00D37BBC">
      <w:r w:rsidRPr="004A1AB8">
        <w:rPr>
          <w:noProof/>
          <w:lang w:val="en-US"/>
        </w:rPr>
        <w:drawing>
          <wp:inline distT="0" distB="0" distL="0" distR="0" wp14:anchorId="18AC2FE2" wp14:editId="20B5B537">
            <wp:extent cx="5943600" cy="2628651"/>
            <wp:effectExtent l="0" t="0" r="0" b="635"/>
            <wp:docPr id="39" name="Picture 39" descr="C:\Users\USER\Pictures\SCREEN SHOTS\AP ADJ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 SHOTS\AP ADJ1_L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28651"/>
                    </a:xfrm>
                    <a:prstGeom prst="rect">
                      <a:avLst/>
                    </a:prstGeom>
                    <a:noFill/>
                    <a:ln>
                      <a:noFill/>
                    </a:ln>
                  </pic:spPr>
                </pic:pic>
              </a:graphicData>
            </a:graphic>
          </wp:inline>
        </w:drawing>
      </w:r>
    </w:p>
    <w:p w14:paraId="464DDE05" w14:textId="77777777" w:rsidR="001077AE" w:rsidRPr="004A1AB8" w:rsidRDefault="001077AE" w:rsidP="004E49F0">
      <w:pPr>
        <w:numPr>
          <w:ilvl w:val="0"/>
          <w:numId w:val="34"/>
        </w:numPr>
        <w:spacing w:before="150" w:after="150" w:line="288" w:lineRule="atLeast"/>
        <w:ind w:left="300" w:right="225"/>
        <w:rPr>
          <w:color w:val="2B2421"/>
        </w:rPr>
      </w:pPr>
      <w:r w:rsidRPr="004A1AB8">
        <w:rPr>
          <w:color w:val="2B2421"/>
        </w:rPr>
        <w:lastRenderedPageBreak/>
        <w:t>Enter an optional description for the entry, then</w:t>
      </w:r>
      <w:r w:rsidR="00D37BBC" w:rsidRPr="004A1AB8">
        <w:rPr>
          <w:color w:val="2B2421"/>
        </w:rPr>
        <w:t xml:space="preserve"> enter the adjustment date, the </w:t>
      </w:r>
      <w:r w:rsidRPr="004A1AB8">
        <w:rPr>
          <w:color w:val="2B2421"/>
        </w:rPr>
        <w:t>posting date, the vendor number, an optional reference and reference description, the document number to adjust, and the payment number (if the adjusted document includes a payment schedule).</w:t>
      </w:r>
    </w:p>
    <w:p w14:paraId="344B4F8B" w14:textId="77777777" w:rsidR="001077AE" w:rsidRPr="004A1AB8" w:rsidRDefault="001077AE" w:rsidP="004E49F0">
      <w:pPr>
        <w:numPr>
          <w:ilvl w:val="0"/>
          <w:numId w:val="35"/>
        </w:numPr>
        <w:spacing w:before="150" w:after="150" w:line="288" w:lineRule="atLeast"/>
        <w:ind w:left="300" w:right="225"/>
        <w:rPr>
          <w:color w:val="2B2421"/>
        </w:rPr>
      </w:pPr>
      <w:r w:rsidRPr="004A1AB8">
        <w:rPr>
          <w:color w:val="2B2421"/>
        </w:rPr>
        <w:t>Select a detail for adjustment.</w:t>
      </w:r>
    </w:p>
    <w:p w14:paraId="48374649" w14:textId="77777777" w:rsidR="001077AE" w:rsidRPr="004A1AB8" w:rsidRDefault="001077AE" w:rsidP="004E49F0">
      <w:pPr>
        <w:numPr>
          <w:ilvl w:val="0"/>
          <w:numId w:val="36"/>
        </w:numPr>
        <w:spacing w:before="240" w:after="100" w:afterAutospacing="1" w:line="267" w:lineRule="atLeast"/>
        <w:ind w:left="300" w:right="225"/>
        <w:rPr>
          <w:color w:val="2B2421"/>
        </w:rPr>
      </w:pPr>
      <w:r w:rsidRPr="004A1AB8">
        <w:rPr>
          <w:color w:val="2B2421"/>
        </w:rPr>
        <w:t>Include for each detail:</w:t>
      </w:r>
    </w:p>
    <w:p w14:paraId="0B90409B" w14:textId="77777777" w:rsidR="001077AE" w:rsidRPr="004A1AB8" w:rsidRDefault="001077AE" w:rsidP="004E49F0">
      <w:pPr>
        <w:numPr>
          <w:ilvl w:val="1"/>
          <w:numId w:val="37"/>
        </w:numPr>
        <w:spacing w:before="150" w:after="150" w:line="288" w:lineRule="atLeast"/>
        <w:ind w:left="525" w:right="450"/>
        <w:rPr>
          <w:color w:val="2B2421"/>
        </w:rPr>
      </w:pPr>
      <w:r w:rsidRPr="004A1AB8">
        <w:rPr>
          <w:color w:val="2B2421"/>
        </w:rPr>
        <w:t>The distribution code or the general ledger account number.</w:t>
      </w:r>
    </w:p>
    <w:p w14:paraId="380B24DE" w14:textId="77777777" w:rsidR="001077AE" w:rsidRPr="004A1AB8" w:rsidRDefault="001077AE" w:rsidP="004E49F0">
      <w:pPr>
        <w:numPr>
          <w:ilvl w:val="1"/>
          <w:numId w:val="38"/>
        </w:numPr>
        <w:spacing w:before="150" w:after="150" w:line="288" w:lineRule="atLeast"/>
        <w:ind w:left="525" w:right="450"/>
        <w:rPr>
          <w:color w:val="2B2421"/>
        </w:rPr>
      </w:pPr>
      <w:r w:rsidRPr="004A1AB8">
        <w:rPr>
          <w:color w:val="2B2421"/>
        </w:rPr>
        <w:t>The amount. (Enter a positive amount to reduce the balance of an invoice or debit note, or a negative amount to increase the balance of these documents.)</w:t>
      </w:r>
    </w:p>
    <w:p w14:paraId="1E923915" w14:textId="77777777" w:rsidR="001077AE" w:rsidRPr="004A1AB8" w:rsidRDefault="001077AE" w:rsidP="004E49F0">
      <w:pPr>
        <w:numPr>
          <w:ilvl w:val="0"/>
          <w:numId w:val="39"/>
        </w:numPr>
        <w:spacing w:before="150" w:after="150" w:line="288" w:lineRule="atLeast"/>
        <w:ind w:left="300" w:right="225"/>
        <w:rPr>
          <w:color w:val="2B2421"/>
        </w:rPr>
      </w:pPr>
      <w:r w:rsidRPr="004A1AB8">
        <w:rPr>
          <w:color w:val="2B2421"/>
        </w:rPr>
        <w:t>If you use retainage accounting, adjust retainage as necessary. For more information, see </w:t>
      </w:r>
      <w:hyperlink r:id="rId34" w:tooltip="About Processing Retainage in Accounts Payable" w:history="1">
        <w:r w:rsidRPr="004A1AB8">
          <w:rPr>
            <w:color w:val="4178BE"/>
            <w:u w:val="single"/>
          </w:rPr>
          <w:t>About Processing Retainage in Accounts Payable</w:t>
        </w:r>
      </w:hyperlink>
      <w:r w:rsidRPr="004A1AB8">
        <w:rPr>
          <w:color w:val="2B2421"/>
        </w:rPr>
        <w:t>.</w:t>
      </w:r>
    </w:p>
    <w:p w14:paraId="6AA4ABB3" w14:textId="77777777" w:rsidR="001077AE" w:rsidRPr="004A1AB8" w:rsidRDefault="00382C6B" w:rsidP="004E49F0">
      <w:pPr>
        <w:numPr>
          <w:ilvl w:val="0"/>
          <w:numId w:val="40"/>
        </w:numPr>
        <w:spacing w:before="150" w:after="150" w:line="288" w:lineRule="atLeast"/>
        <w:ind w:left="300" w:right="225"/>
        <w:rPr>
          <w:color w:val="2B2421"/>
        </w:rPr>
      </w:pPr>
      <w:r>
        <w:rPr>
          <w:noProof/>
          <w:lang w:val="en-US"/>
        </w:rPr>
        <mc:AlternateContent>
          <mc:Choice Requires="wps">
            <w:drawing>
              <wp:anchor distT="0" distB="0" distL="114300" distR="114300" simplePos="0" relativeHeight="251746304" behindDoc="0" locked="0" layoutInCell="1" allowOverlap="1" wp14:anchorId="75F5B6B9" wp14:editId="6E6FDCCD">
                <wp:simplePos x="0" y="0"/>
                <wp:positionH relativeFrom="column">
                  <wp:posOffset>-295275</wp:posOffset>
                </wp:positionH>
                <wp:positionV relativeFrom="paragraph">
                  <wp:posOffset>220345</wp:posOffset>
                </wp:positionV>
                <wp:extent cx="381000" cy="371475"/>
                <wp:effectExtent l="19050" t="19050" r="38100" b="47625"/>
                <wp:wrapNone/>
                <wp:docPr id="95" name="Notched Right Arrow 9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4618165" w14:textId="77777777" w:rsidR="00713C6B" w:rsidRPr="00E35407" w:rsidRDefault="00713C6B" w:rsidP="00382C6B">
                            <w:pPr>
                              <w:jc w:val="cente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5B6B9" id="Notched Right Arrow 95" o:spid="_x0000_s1067" type="#_x0000_t94" style="position:absolute;left:0;text-align:left;margin-left:-23.25pt;margin-top:17.35pt;width:30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vW/rQIAAHY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" adj="11070" fillcolor="#dbdbdb" strokecolor="#41719c" strokeweight="1pt">
                <v:textbox>
                  <w:txbxContent>
                    <w:p w14:paraId="34618165" w14:textId="77777777" w:rsidR="00713C6B" w:rsidRPr="00E35407" w:rsidRDefault="00713C6B" w:rsidP="00382C6B">
                      <w:pPr>
                        <w:jc w:val="center"/>
                        <w:rPr>
                          <w:sz w:val="16"/>
                          <w:szCs w:val="16"/>
                        </w:rPr>
                      </w:pPr>
                      <w:r>
                        <w:rPr>
                          <w:sz w:val="16"/>
                          <w:szCs w:val="16"/>
                        </w:rPr>
                        <w:t>5</w:t>
                      </w:r>
                    </w:p>
                  </w:txbxContent>
                </v:textbox>
              </v:shape>
            </w:pict>
          </mc:Fallback>
        </mc:AlternateContent>
      </w:r>
      <w:r w:rsidR="001077AE" w:rsidRPr="004A1AB8">
        <w:rPr>
          <w:color w:val="2B2421"/>
        </w:rPr>
        <w:t>Click </w:t>
      </w:r>
      <w:r w:rsidR="001077AE" w:rsidRPr="004A1AB8">
        <w:rPr>
          <w:b/>
          <w:bCs/>
          <w:color w:val="2B2421"/>
        </w:rPr>
        <w:t>Save</w:t>
      </w:r>
      <w:r w:rsidR="001077AE" w:rsidRPr="004A1AB8">
        <w:rPr>
          <w:color w:val="2B2421"/>
        </w:rPr>
        <w:t>.</w:t>
      </w:r>
    </w:p>
    <w:p w14:paraId="4A5BE065" w14:textId="77777777" w:rsidR="00D37BBC" w:rsidRPr="004A1AB8" w:rsidRDefault="00B80E9C" w:rsidP="00D37BBC">
      <w:r>
        <w:rPr>
          <w:noProof/>
          <w:lang w:val="en-US"/>
        </w:rPr>
        <mc:AlternateContent>
          <mc:Choice Requires="wps">
            <w:drawing>
              <wp:anchor distT="0" distB="0" distL="114300" distR="114300" simplePos="0" relativeHeight="251752448" behindDoc="0" locked="0" layoutInCell="1" allowOverlap="1" wp14:anchorId="54769F94" wp14:editId="65D4DB63">
                <wp:simplePos x="0" y="0"/>
                <wp:positionH relativeFrom="margin">
                  <wp:posOffset>4181159</wp:posOffset>
                </wp:positionH>
                <wp:positionV relativeFrom="paragraph">
                  <wp:posOffset>2247584</wp:posOffset>
                </wp:positionV>
                <wp:extent cx="551815" cy="337820"/>
                <wp:effectExtent l="0" t="26352" r="31432" b="31433"/>
                <wp:wrapNone/>
                <wp:docPr id="98" name="Notched Right Arrow 98"/>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7DDE3CF" w14:textId="77777777" w:rsidR="00713C6B" w:rsidRPr="00D8577C" w:rsidRDefault="00713C6B" w:rsidP="00B80E9C">
                            <w:pPr>
                              <w:pStyle w:val="NoSpacing"/>
                              <w:jc w:val="center"/>
                              <w:rPr>
                                <w:sz w:val="16"/>
                                <w:szCs w:val="16"/>
                              </w:rPr>
                            </w:pPr>
                            <w:r>
                              <w:rPr>
                                <w:sz w:val="16"/>
                                <w:szCs w:val="16"/>
                              </w:rPr>
                              <w:t>8</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69F94" id="Notched Right Arrow 98" o:spid="_x0000_s1068" type="#_x0000_t94" style="position:absolute;margin-left:329.25pt;margin-top:177pt;width:43.45pt;height:26.6pt;rotation:90;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" adj="15096,2924" fillcolor="#dbdbdb" strokecolor="#41719c" strokeweight="1pt">
                <v:textbox style="layout-flow:vertical;mso-layout-flow-alt:bottom-to-top">
                  <w:txbxContent>
                    <w:p w14:paraId="77DDE3CF" w14:textId="77777777" w:rsidR="00713C6B" w:rsidRPr="00D8577C" w:rsidRDefault="00713C6B" w:rsidP="00B80E9C">
                      <w:pPr>
                        <w:pStyle w:val="NoSpacing"/>
                        <w:jc w:val="center"/>
                        <w:rPr>
                          <w:sz w:val="16"/>
                          <w:szCs w:val="16"/>
                        </w:rPr>
                      </w:pPr>
                      <w:r>
                        <w:rPr>
                          <w:sz w:val="16"/>
                          <w:szCs w:val="16"/>
                        </w:rPr>
                        <w:t>8</w:t>
                      </w:r>
                    </w:p>
                  </w:txbxContent>
                </v:textbox>
                <w10:wrap anchorx="margin"/>
              </v:shape>
            </w:pict>
          </mc:Fallback>
        </mc:AlternateContent>
      </w:r>
      <w:r>
        <w:rPr>
          <w:noProof/>
          <w:lang w:val="en-US"/>
        </w:rPr>
        <mc:AlternateContent>
          <mc:Choice Requires="wps">
            <w:drawing>
              <wp:anchor distT="0" distB="0" distL="114300" distR="114300" simplePos="0" relativeHeight="251750400" behindDoc="0" locked="0" layoutInCell="1" allowOverlap="1" wp14:anchorId="31F15103" wp14:editId="11BDB716">
                <wp:simplePos x="0" y="0"/>
                <wp:positionH relativeFrom="margin">
                  <wp:posOffset>5343210</wp:posOffset>
                </wp:positionH>
                <wp:positionV relativeFrom="paragraph">
                  <wp:posOffset>2228533</wp:posOffset>
                </wp:positionV>
                <wp:extent cx="495300" cy="377825"/>
                <wp:effectExtent l="0" t="17463" r="39688" b="39687"/>
                <wp:wrapNone/>
                <wp:docPr id="97" name="Notched Right Arrow 97"/>
                <wp:cNvGraphicFramePr/>
                <a:graphic xmlns:a="http://schemas.openxmlformats.org/drawingml/2006/main">
                  <a:graphicData uri="http://schemas.microsoft.com/office/word/2010/wordprocessingShape">
                    <wps:wsp>
                      <wps:cNvSpPr/>
                      <wps:spPr>
                        <a:xfrm rot="5400000">
                          <a:off x="0" y="0"/>
                          <a:ext cx="495300" cy="377825"/>
                        </a:xfrm>
                        <a:prstGeom prst="notchedRightArrow">
                          <a:avLst>
                            <a:gd name="adj1" fmla="val 57135"/>
                            <a:gd name="adj2" fmla="val 46432"/>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A731219" w14:textId="77777777" w:rsidR="00713C6B" w:rsidRPr="00D8577C" w:rsidRDefault="00713C6B" w:rsidP="005B3863">
                            <w:pPr>
                              <w:pStyle w:val="NoSpacing"/>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5103" id="Notched Right Arrow 97" o:spid="_x0000_s1069" type="#_x0000_t94" style="position:absolute;margin-left:420.75pt;margin-top:175.5pt;width:39pt;height:29.75pt;rotation:90;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" adj="13949,4629" fillcolor="#dbdbdb" strokecolor="#41719c" strokeweight="1pt">
                <v:textbox style="layout-flow:vertical;mso-layout-flow-alt:bottom-to-top">
                  <w:txbxContent>
                    <w:p w14:paraId="4A731219" w14:textId="77777777" w:rsidR="00713C6B" w:rsidRPr="00D8577C" w:rsidRDefault="00713C6B" w:rsidP="005B3863">
                      <w:pPr>
                        <w:pStyle w:val="NoSpacing"/>
                        <w:rPr>
                          <w:sz w:val="16"/>
                          <w:szCs w:val="16"/>
                        </w:rPr>
                      </w:pPr>
                      <w:r>
                        <w:rPr>
                          <w:sz w:val="16"/>
                          <w:szCs w:val="16"/>
                        </w:rPr>
                        <w:t>7</w:t>
                      </w:r>
                    </w:p>
                  </w:txbxContent>
                </v:textbox>
                <w10:wrap anchorx="margin"/>
              </v:shape>
            </w:pict>
          </mc:Fallback>
        </mc:AlternateContent>
      </w:r>
      <w:r w:rsidR="00382C6B">
        <w:rPr>
          <w:noProof/>
          <w:lang w:val="en-US"/>
        </w:rPr>
        <mc:AlternateContent>
          <mc:Choice Requires="wps">
            <w:drawing>
              <wp:anchor distT="0" distB="0" distL="114300" distR="114300" simplePos="0" relativeHeight="251748352" behindDoc="0" locked="0" layoutInCell="1" allowOverlap="1" wp14:anchorId="3625760C" wp14:editId="562E86E5">
                <wp:simplePos x="0" y="0"/>
                <wp:positionH relativeFrom="margin">
                  <wp:posOffset>2971483</wp:posOffset>
                </wp:positionH>
                <wp:positionV relativeFrom="paragraph">
                  <wp:posOffset>1599883</wp:posOffset>
                </wp:positionV>
                <wp:extent cx="527327" cy="455380"/>
                <wp:effectExtent l="0" t="21273" r="42228" b="42227"/>
                <wp:wrapNone/>
                <wp:docPr id="96" name="Notched Right Arrow 96"/>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D39AB9B" w14:textId="77777777" w:rsidR="00713C6B" w:rsidRPr="00D8577C" w:rsidRDefault="00713C6B" w:rsidP="00382C6B">
                            <w:pPr>
                              <w:pStyle w:val="NoSpacing"/>
                              <w:jc w:val="center"/>
                              <w:rPr>
                                <w:sz w:val="16"/>
                                <w:szCs w:val="16"/>
                              </w:rPr>
                            </w:pPr>
                            <w:r>
                              <w:rPr>
                                <w:sz w:val="16"/>
                                <w:szCs w:val="16"/>
                              </w:rPr>
                              <w:t>6</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760C" id="Notched Right Arrow 96" o:spid="_x0000_s1070" type="#_x0000_t94" style="position:absolute;margin-left:234pt;margin-top:126pt;width:41.5pt;height:35.85pt;rotation:9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" adj="12274" fillcolor="#dbdbdb" strokecolor="#41719c" strokeweight="1pt">
                <v:textbox style="layout-flow:vertical;mso-layout-flow-alt:bottom-to-top">
                  <w:txbxContent>
                    <w:p w14:paraId="3D39AB9B" w14:textId="77777777" w:rsidR="00713C6B" w:rsidRPr="00D8577C" w:rsidRDefault="00713C6B" w:rsidP="00382C6B">
                      <w:pPr>
                        <w:pStyle w:val="NoSpacing"/>
                        <w:jc w:val="center"/>
                        <w:rPr>
                          <w:sz w:val="16"/>
                          <w:szCs w:val="16"/>
                        </w:rPr>
                      </w:pPr>
                      <w:r>
                        <w:rPr>
                          <w:sz w:val="16"/>
                          <w:szCs w:val="16"/>
                        </w:rPr>
                        <w:t>6</w:t>
                      </w:r>
                    </w:p>
                  </w:txbxContent>
                </v:textbox>
                <w10:wrap anchorx="margin"/>
              </v:shape>
            </w:pict>
          </mc:Fallback>
        </mc:AlternateContent>
      </w:r>
      <w:r w:rsidR="00D37BBC" w:rsidRPr="004A1AB8">
        <w:rPr>
          <w:noProof/>
          <w:lang w:val="en-US"/>
        </w:rPr>
        <w:drawing>
          <wp:inline distT="0" distB="0" distL="0" distR="0" wp14:anchorId="51F9E58B" wp14:editId="7AE7E3FA">
            <wp:extent cx="5943600" cy="2893418"/>
            <wp:effectExtent l="0" t="0" r="0" b="2540"/>
            <wp:docPr id="40" name="Picture 40" descr="C:\Users\USER\Pictures\SCREEN SHOTS\AP ADJ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 SHOTS\AP ADJ2_L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93418"/>
                    </a:xfrm>
                    <a:prstGeom prst="rect">
                      <a:avLst/>
                    </a:prstGeom>
                    <a:noFill/>
                    <a:ln>
                      <a:noFill/>
                    </a:ln>
                  </pic:spPr>
                </pic:pic>
              </a:graphicData>
            </a:graphic>
          </wp:inline>
        </w:drawing>
      </w:r>
    </w:p>
    <w:p w14:paraId="41BC71E3" w14:textId="77777777" w:rsidR="00324684" w:rsidRPr="004A1AB8" w:rsidRDefault="00324684" w:rsidP="00D37BBC"/>
    <w:p w14:paraId="7569DA38" w14:textId="77777777" w:rsidR="00324684" w:rsidRPr="004A1AB8" w:rsidRDefault="00324684" w:rsidP="00D37BBC"/>
    <w:p w14:paraId="78E57E7E" w14:textId="77777777" w:rsidR="00AA7C96" w:rsidRDefault="00AA7C96">
      <w:pPr>
        <w:spacing w:after="200" w:line="276" w:lineRule="auto"/>
      </w:pPr>
      <w:r>
        <w:br w:type="page"/>
      </w:r>
    </w:p>
    <w:p w14:paraId="17329433" w14:textId="77777777" w:rsidR="00D94801" w:rsidRPr="004A1AB8" w:rsidRDefault="00D94801" w:rsidP="004A1AB8">
      <w:pPr>
        <w:pStyle w:val="Heading2"/>
        <w:rPr>
          <w:rFonts w:eastAsiaTheme="minorHAnsi"/>
          <w:lang w:val="en-US"/>
        </w:rPr>
      </w:pPr>
      <w:bookmarkStart w:id="132" w:name="_Toc480286505"/>
      <w:r w:rsidRPr="004A1AB8">
        <w:rPr>
          <w:rFonts w:eastAsiaTheme="minorHAnsi"/>
          <w:lang w:val="en-US"/>
        </w:rPr>
        <w:lastRenderedPageBreak/>
        <w:t>ACCOUNTS RECEIVABLE</w:t>
      </w:r>
      <w:bookmarkEnd w:id="132"/>
    </w:p>
    <w:p w14:paraId="0A6C15B6" w14:textId="77777777" w:rsidR="001077AE" w:rsidRDefault="001077AE" w:rsidP="003C0375">
      <w:pPr>
        <w:pStyle w:val="Heading3"/>
      </w:pPr>
      <w:bookmarkStart w:id="133" w:name="_Toc480286506"/>
      <w:r w:rsidRPr="004A1AB8">
        <w:t>Adding, Modifying, and Deleting Customer Groups</w:t>
      </w:r>
      <w:bookmarkEnd w:id="133"/>
    </w:p>
    <w:p w14:paraId="6F89AEE5" w14:textId="77777777" w:rsidR="003C0375" w:rsidRPr="003C0375" w:rsidRDefault="003C0375" w:rsidP="003C0375"/>
    <w:p w14:paraId="100787D9" w14:textId="77777777" w:rsidR="001077AE" w:rsidRPr="004A1AB8" w:rsidRDefault="001077AE" w:rsidP="001077AE">
      <w:pPr>
        <w:shd w:val="clear" w:color="auto" w:fill="F8F8F8"/>
        <w:rPr>
          <w:color w:val="4D4F53"/>
        </w:rPr>
      </w:pPr>
      <w:r w:rsidRPr="004A1AB8">
        <w:rPr>
          <w:b/>
          <w:bCs/>
          <w:color w:val="2B2421"/>
        </w:rPr>
        <w:t>Learn more</w:t>
      </w:r>
    </w:p>
    <w:p w14:paraId="0BF33EAA" w14:textId="77777777" w:rsidR="001077AE" w:rsidRPr="004A1AB8" w:rsidRDefault="001077AE" w:rsidP="001077AE">
      <w:pPr>
        <w:spacing w:before="100" w:beforeAutospacing="1" w:after="100" w:afterAutospacing="1" w:line="282" w:lineRule="atLeast"/>
        <w:rPr>
          <w:color w:val="2B2421"/>
        </w:rPr>
      </w:pPr>
      <w:r w:rsidRPr="004A1AB8">
        <w:rPr>
          <w:color w:val="2B2421"/>
        </w:rPr>
        <w:t>You must add at least one customer group before you can add customer records or national accounts.</w:t>
      </w:r>
    </w:p>
    <w:p w14:paraId="0DB7C765" w14:textId="77777777" w:rsidR="001077AE" w:rsidRPr="004A1AB8" w:rsidRDefault="001077AE" w:rsidP="001077AE">
      <w:pPr>
        <w:pBdr>
          <w:top w:val="single" w:sz="6" w:space="4" w:color="00A4CF"/>
          <w:left w:val="single" w:sz="6" w:space="5" w:color="00A4CF"/>
          <w:bottom w:val="single" w:sz="6" w:space="4" w:color="00A4CF"/>
          <w:right w:val="single" w:sz="6" w:space="5" w:color="00A4CF"/>
        </w:pBdr>
        <w:spacing w:before="100" w:beforeAutospacing="1" w:after="150" w:line="292" w:lineRule="atLeast"/>
        <w:rPr>
          <w:color w:val="2B2421"/>
        </w:rPr>
      </w:pPr>
      <w:r w:rsidRPr="004A1AB8">
        <w:rPr>
          <w:b/>
          <w:bCs/>
          <w:color w:val="2B2421"/>
        </w:rPr>
        <w:t>Note: </w:t>
      </w:r>
      <w:r w:rsidRPr="004A1AB8">
        <w:rPr>
          <w:color w:val="2B2421"/>
        </w:rPr>
        <w:t>Most changes you make to an existing customer group record affect only new customer and national account records created and added to the group after you save your changes. For more information, see </w:t>
      </w:r>
      <w:hyperlink r:id="rId36" w:history="1">
        <w:r w:rsidRPr="004A1AB8">
          <w:rPr>
            <w:color w:val="4178BE"/>
            <w:u w:val="single"/>
          </w:rPr>
          <w:t>About Customer Groups</w:t>
        </w:r>
      </w:hyperlink>
      <w:r w:rsidRPr="004A1AB8">
        <w:rPr>
          <w:color w:val="2B2421"/>
        </w:rPr>
        <w:t>.</w:t>
      </w:r>
    </w:p>
    <w:p w14:paraId="5E6913AE" w14:textId="77777777" w:rsidR="001077AE" w:rsidRPr="004A1AB8" w:rsidRDefault="00713C6B" w:rsidP="001077AE">
      <w:pPr>
        <w:rPr>
          <w:color w:val="2B2421"/>
        </w:rPr>
      </w:pPr>
      <w:hyperlink r:id="rId37" w:history="1">
        <w:r w:rsidR="001077AE" w:rsidRPr="004A1AB8">
          <w:rPr>
            <w:noProof/>
            <w:color w:val="00A4CF"/>
            <w:lang w:val="en-US"/>
          </w:rPr>
          <w:drawing>
            <wp:inline distT="0" distB="0" distL="0" distR="0" wp14:anchorId="2D21EFE6" wp14:editId="09FD0A9F">
              <wp:extent cx="171450" cy="133350"/>
              <wp:effectExtent l="0" t="0" r="0" b="0"/>
              <wp:docPr id="25" name="Picture 25" descr="Closed">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sed">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001077AE" w:rsidRPr="004A1AB8">
          <w:rPr>
            <w:color w:val="00A4CF"/>
          </w:rPr>
          <w:t>Before you start</w:t>
        </w:r>
      </w:hyperlink>
    </w:p>
    <w:p w14:paraId="0024D793" w14:textId="77777777" w:rsidR="001077AE" w:rsidRPr="004A1AB8" w:rsidRDefault="001077AE" w:rsidP="001077AE">
      <w:pPr>
        <w:spacing w:before="360" w:line="326" w:lineRule="atLeast"/>
        <w:rPr>
          <w:b/>
          <w:bCs/>
          <w:color w:val="2B2421"/>
        </w:rPr>
      </w:pPr>
      <w:r w:rsidRPr="004A1AB8">
        <w:rPr>
          <w:b/>
          <w:bCs/>
          <w:color w:val="2B2421"/>
        </w:rPr>
        <w:t>To add a customer group:</w:t>
      </w:r>
    </w:p>
    <w:p w14:paraId="206EE252" w14:textId="77777777" w:rsidR="001077AE" w:rsidRPr="004A1AB8" w:rsidRDefault="00EA1CB5" w:rsidP="004E49F0">
      <w:pPr>
        <w:numPr>
          <w:ilvl w:val="0"/>
          <w:numId w:val="41"/>
        </w:numPr>
        <w:spacing w:before="180" w:after="100" w:afterAutospacing="1" w:line="267" w:lineRule="atLeast"/>
        <w:ind w:left="300" w:right="225"/>
        <w:rPr>
          <w:color w:val="2B2421"/>
        </w:rPr>
      </w:pPr>
      <w:r>
        <w:rPr>
          <w:noProof/>
          <w:lang w:val="en-US"/>
        </w:rPr>
        <mc:AlternateContent>
          <mc:Choice Requires="wps">
            <w:drawing>
              <wp:anchor distT="0" distB="0" distL="114300" distR="114300" simplePos="0" relativeHeight="251760640" behindDoc="0" locked="0" layoutInCell="1" allowOverlap="1" wp14:anchorId="4B8D34DA" wp14:editId="033166CA">
                <wp:simplePos x="0" y="0"/>
                <wp:positionH relativeFrom="margin">
                  <wp:posOffset>771207</wp:posOffset>
                </wp:positionH>
                <wp:positionV relativeFrom="paragraph">
                  <wp:posOffset>388939</wp:posOffset>
                </wp:positionV>
                <wp:extent cx="551815" cy="337820"/>
                <wp:effectExtent l="0" t="26352" r="31432" b="31433"/>
                <wp:wrapNone/>
                <wp:docPr id="103" name="Notched Right Arrow 10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B9AF6C4" w14:textId="77777777" w:rsidR="00713C6B" w:rsidRPr="00D8577C" w:rsidRDefault="00713C6B"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4DA" id="Notched Right Arrow 103" o:spid="_x0000_s1071" type="#_x0000_t94" style="position:absolute;left:0;text-align:left;margin-left:60.7pt;margin-top:30.65pt;width:43.45pt;height:26.6pt;rotation:90;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SY2wIAANo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" adj="15096,2924" fillcolor="#dbdbdb" strokecolor="#41719c" strokeweight="1pt">
                <v:textbox style="layout-flow:vertical;mso-layout-flow-alt:bottom-to-top">
                  <w:txbxContent>
                    <w:p w14:paraId="0B9AF6C4" w14:textId="77777777" w:rsidR="00713C6B" w:rsidRPr="00D8577C" w:rsidRDefault="00713C6B" w:rsidP="00EA1CB5">
                      <w:pPr>
                        <w:pStyle w:val="NoSpacing"/>
                        <w:jc w:val="center"/>
                        <w:rPr>
                          <w:sz w:val="16"/>
                          <w:szCs w:val="16"/>
                        </w:rPr>
                      </w:pPr>
                      <w:r>
                        <w:rPr>
                          <w:sz w:val="16"/>
                          <w:szCs w:val="16"/>
                        </w:rPr>
                        <w:t>1</w:t>
                      </w:r>
                    </w:p>
                  </w:txbxContent>
                </v:textbox>
                <w10:wrap anchorx="margin"/>
              </v:shape>
            </w:pict>
          </mc:Fallback>
        </mc:AlternateContent>
      </w:r>
      <w:r w:rsidR="001077AE" w:rsidRPr="004A1AB8">
        <w:rPr>
          <w:color w:val="2B2421"/>
        </w:rPr>
        <w:t>Open </w:t>
      </w:r>
      <w:r w:rsidR="001077AE" w:rsidRPr="004A1AB8">
        <w:rPr>
          <w:b/>
          <w:bCs/>
          <w:color w:val="2B2421"/>
        </w:rPr>
        <w:t>Accounts Receivable</w:t>
      </w:r>
      <w:r w:rsidR="001077AE" w:rsidRPr="004A1AB8">
        <w:rPr>
          <w:color w:val="2B2421"/>
        </w:rPr>
        <w:t> &gt; </w:t>
      </w:r>
      <w:r w:rsidR="001077AE" w:rsidRPr="004A1AB8">
        <w:rPr>
          <w:b/>
          <w:bCs/>
          <w:color w:val="2B2421"/>
        </w:rPr>
        <w:t>A/R Customers</w:t>
      </w:r>
      <w:r w:rsidR="001077AE" w:rsidRPr="004A1AB8">
        <w:rPr>
          <w:color w:val="2B2421"/>
        </w:rPr>
        <w:t> &gt; </w:t>
      </w:r>
      <w:r w:rsidR="001077AE" w:rsidRPr="004A1AB8">
        <w:rPr>
          <w:b/>
          <w:bCs/>
          <w:color w:val="2B2421"/>
        </w:rPr>
        <w:t>Customer Groups</w:t>
      </w:r>
      <w:r w:rsidR="001077AE" w:rsidRPr="004A1AB8">
        <w:rPr>
          <w:color w:val="2B2421"/>
        </w:rPr>
        <w:t>.</w:t>
      </w:r>
    </w:p>
    <w:p w14:paraId="58ED14F1" w14:textId="77777777" w:rsidR="00D37BBC" w:rsidRPr="004A1AB8" w:rsidRDefault="00EA1CB5" w:rsidP="00D37BBC">
      <w:r>
        <w:rPr>
          <w:noProof/>
          <w:lang w:val="en-US"/>
        </w:rPr>
        <mc:AlternateContent>
          <mc:Choice Requires="wps">
            <w:drawing>
              <wp:anchor distT="0" distB="0" distL="114300" distR="114300" simplePos="0" relativeHeight="251764736" behindDoc="0" locked="0" layoutInCell="1" allowOverlap="1" wp14:anchorId="194113D3" wp14:editId="70A24138">
                <wp:simplePos x="0" y="0"/>
                <wp:positionH relativeFrom="column">
                  <wp:posOffset>1028700</wp:posOffset>
                </wp:positionH>
                <wp:positionV relativeFrom="paragraph">
                  <wp:posOffset>588010</wp:posOffset>
                </wp:positionV>
                <wp:extent cx="381000" cy="400050"/>
                <wp:effectExtent l="19050" t="19050" r="19050" b="38100"/>
                <wp:wrapNone/>
                <wp:docPr id="105" name="Notched Right Arrow 10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7812814"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113D3" id="Notched Right Arrow 105" o:spid="_x0000_s1072" type="#_x0000_t94" style="position:absolute;margin-left:81pt;margin-top:46.3pt;width:30pt;height:3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" adj="10800" fillcolor="#dbdbdb" strokecolor="#41719c" strokeweight="1pt">
                <v:textbox>
                  <w:txbxContent>
                    <w:p w14:paraId="47812814"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14:anchorId="1BAD01B3" wp14:editId="5726E959">
                <wp:simplePos x="0" y="0"/>
                <wp:positionH relativeFrom="column">
                  <wp:posOffset>-323850</wp:posOffset>
                </wp:positionH>
                <wp:positionV relativeFrom="paragraph">
                  <wp:posOffset>466090</wp:posOffset>
                </wp:positionV>
                <wp:extent cx="381000" cy="371475"/>
                <wp:effectExtent l="19050" t="19050" r="38100" b="47625"/>
                <wp:wrapNone/>
                <wp:docPr id="104" name="Notched Right Arrow 10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3016313" w14:textId="77777777" w:rsidR="00713C6B" w:rsidRPr="00E35407" w:rsidRDefault="00713C6B"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01B3" id="Notched Right Arrow 104" o:spid="_x0000_s1073" type="#_x0000_t94" style="position:absolute;margin-left:-25.5pt;margin-top:36.7pt;width:30pt;height:2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" adj="11070" fillcolor="#dbdbdb" strokecolor="#41719c" strokeweight="1pt">
                <v:textbox>
                  <w:txbxContent>
                    <w:p w14:paraId="23016313" w14:textId="77777777" w:rsidR="00713C6B" w:rsidRPr="00E35407" w:rsidRDefault="00713C6B" w:rsidP="00EA1CB5">
                      <w:pPr>
                        <w:jc w:val="center"/>
                        <w:rPr>
                          <w:color w:val="000000" w:themeColor="text1"/>
                          <w:sz w:val="16"/>
                          <w:szCs w:val="16"/>
                        </w:rPr>
                      </w:pPr>
                      <w:r>
                        <w:rPr>
                          <w:color w:val="000000" w:themeColor="text1"/>
                          <w:sz w:val="16"/>
                          <w:szCs w:val="16"/>
                        </w:rPr>
                        <w:t>2</w:t>
                      </w:r>
                    </w:p>
                  </w:txbxContent>
                </v:textbox>
              </v:shape>
            </w:pict>
          </mc:Fallback>
        </mc:AlternateContent>
      </w:r>
      <w:r w:rsidR="00DD2BEC" w:rsidRPr="004A1AB8">
        <w:rPr>
          <w:noProof/>
          <w:lang w:val="en-US"/>
        </w:rPr>
        <w:drawing>
          <wp:inline distT="0" distB="0" distL="0" distR="0" wp14:anchorId="0AD2D374" wp14:editId="5506ADA1">
            <wp:extent cx="5942352" cy="3951798"/>
            <wp:effectExtent l="0" t="0" r="1270" b="0"/>
            <wp:docPr id="41" name="Picture 41" descr="C:\Users\USER\Pictures\SCREEN SHOTS\AR1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 SHOTS\AR1_LI (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933" cy="3955509"/>
                    </a:xfrm>
                    <a:prstGeom prst="rect">
                      <a:avLst/>
                    </a:prstGeom>
                    <a:noFill/>
                    <a:ln>
                      <a:noFill/>
                    </a:ln>
                  </pic:spPr>
                </pic:pic>
              </a:graphicData>
            </a:graphic>
          </wp:inline>
        </w:drawing>
      </w:r>
    </w:p>
    <w:p w14:paraId="1A494FC6" w14:textId="77777777" w:rsidR="00324684" w:rsidRPr="004A1AB8" w:rsidRDefault="00324684" w:rsidP="00D37BBC"/>
    <w:p w14:paraId="098619D4" w14:textId="77777777" w:rsidR="00324684" w:rsidRPr="004A1AB8" w:rsidRDefault="00324684" w:rsidP="00D37BBC"/>
    <w:p w14:paraId="789984A6" w14:textId="77777777" w:rsidR="00324684" w:rsidRPr="004A1AB8" w:rsidRDefault="00324684" w:rsidP="00D37BBC"/>
    <w:p w14:paraId="3482BBB5" w14:textId="77777777" w:rsidR="00324684" w:rsidRPr="004A1AB8" w:rsidRDefault="00324684" w:rsidP="00D37BBC"/>
    <w:p w14:paraId="1667DBB5" w14:textId="77777777" w:rsidR="00324684" w:rsidRPr="004A1AB8" w:rsidDel="00FE5283" w:rsidRDefault="00324684" w:rsidP="00D37BBC">
      <w:pPr>
        <w:rPr>
          <w:del w:id="134" w:author="Priscilla Hope" w:date="2017-05-30T14:43:00Z"/>
        </w:rPr>
      </w:pPr>
    </w:p>
    <w:p w14:paraId="29647723" w14:textId="77777777" w:rsidR="00324684" w:rsidRPr="004A1AB8" w:rsidDel="00FE5283" w:rsidRDefault="00324684" w:rsidP="00D37BBC">
      <w:pPr>
        <w:rPr>
          <w:del w:id="135" w:author="Priscilla Hope" w:date="2017-05-30T14:44:00Z"/>
        </w:rPr>
      </w:pPr>
    </w:p>
    <w:p w14:paraId="0E3B3F07" w14:textId="77777777" w:rsidR="001077AE" w:rsidRPr="004A1AB8" w:rsidRDefault="001077AE" w:rsidP="004E49F0">
      <w:pPr>
        <w:numPr>
          <w:ilvl w:val="0"/>
          <w:numId w:val="42"/>
        </w:numPr>
        <w:spacing w:before="150" w:after="150" w:line="288" w:lineRule="atLeast"/>
        <w:ind w:left="300" w:right="225"/>
        <w:rPr>
          <w:color w:val="2B2421"/>
        </w:rPr>
      </w:pPr>
      <w:r w:rsidRPr="004A1AB8">
        <w:rPr>
          <w:color w:val="2B2421"/>
        </w:rPr>
        <w:t>Click </w:t>
      </w:r>
      <w:r w:rsidRPr="004A1AB8">
        <w:rPr>
          <w:b/>
          <w:bCs/>
          <w:color w:val="2B2421"/>
        </w:rPr>
        <w:t>Create New</w:t>
      </w:r>
      <w:r w:rsidRPr="004A1AB8">
        <w:rPr>
          <w:color w:val="2B2421"/>
        </w:rPr>
        <w:t>.</w:t>
      </w:r>
    </w:p>
    <w:p w14:paraId="11EDA3B2" w14:textId="77777777" w:rsidR="00DD2BEC" w:rsidRPr="004A1AB8" w:rsidRDefault="00EA1CB5" w:rsidP="00DD2BEC">
      <w:r>
        <w:rPr>
          <w:noProof/>
          <w:lang w:val="en-US"/>
        </w:rPr>
        <mc:AlternateContent>
          <mc:Choice Requires="wps">
            <w:drawing>
              <wp:anchor distT="0" distB="0" distL="114300" distR="114300" simplePos="0" relativeHeight="251772928" behindDoc="0" locked="0" layoutInCell="1" allowOverlap="1" wp14:anchorId="7C3FE4EF" wp14:editId="3A3E90CC">
                <wp:simplePos x="0" y="0"/>
                <wp:positionH relativeFrom="margin">
                  <wp:posOffset>5371785</wp:posOffset>
                </wp:positionH>
                <wp:positionV relativeFrom="paragraph">
                  <wp:posOffset>2686367</wp:posOffset>
                </wp:positionV>
                <wp:extent cx="527327" cy="455380"/>
                <wp:effectExtent l="0" t="21273" r="42228" b="42227"/>
                <wp:wrapNone/>
                <wp:docPr id="109" name="Notched Right Arrow 109"/>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0D8EDD5" w14:textId="77777777" w:rsidR="00713C6B" w:rsidRPr="00D8577C" w:rsidRDefault="00713C6B" w:rsidP="00EA1CB5">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E4EF" id="Notched Right Arrow 109" o:spid="_x0000_s1074" type="#_x0000_t94" style="position:absolute;margin-left:423pt;margin-top:211.5pt;width:41.5pt;height:35.85pt;rotation:90;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" adj="12274" fillcolor="#dbdbdb" strokecolor="#41719c" strokeweight="1pt">
                <v:textbox style="layout-flow:vertical;mso-layout-flow-alt:bottom-to-top">
                  <w:txbxContent>
                    <w:p w14:paraId="20D8EDD5" w14:textId="77777777" w:rsidR="00713C6B" w:rsidRPr="00D8577C" w:rsidRDefault="00713C6B" w:rsidP="00EA1CB5">
                      <w:pPr>
                        <w:pStyle w:val="NoSpacing"/>
                        <w:jc w:val="center"/>
                        <w:rPr>
                          <w:sz w:val="16"/>
                          <w:szCs w:val="16"/>
                        </w:rPr>
                      </w:pPr>
                      <w:r>
                        <w:rPr>
                          <w:sz w:val="16"/>
                          <w:szCs w:val="16"/>
                        </w:rPr>
                        <w:t>4</w:t>
                      </w:r>
                    </w:p>
                  </w:txbxContent>
                </v:textbox>
                <w10:wrap anchorx="margin"/>
              </v:shape>
            </w:pict>
          </mc:Fallback>
        </mc:AlternateContent>
      </w:r>
      <w:r>
        <w:rPr>
          <w:noProof/>
          <w:lang w:val="en-US"/>
        </w:rPr>
        <mc:AlternateContent>
          <mc:Choice Requires="wps">
            <w:drawing>
              <wp:anchor distT="0" distB="0" distL="114300" distR="114300" simplePos="0" relativeHeight="251770880" behindDoc="0" locked="0" layoutInCell="1" allowOverlap="1" wp14:anchorId="0D45B236" wp14:editId="45D27BC3">
                <wp:simplePos x="0" y="0"/>
                <wp:positionH relativeFrom="margin">
                  <wp:posOffset>1561785</wp:posOffset>
                </wp:positionH>
                <wp:positionV relativeFrom="paragraph">
                  <wp:posOffset>486093</wp:posOffset>
                </wp:positionV>
                <wp:extent cx="511810" cy="455295"/>
                <wp:effectExtent l="28257" t="9843" r="30798" b="30797"/>
                <wp:wrapNone/>
                <wp:docPr id="108" name="Notched Right Arrow 108"/>
                <wp:cNvGraphicFramePr/>
                <a:graphic xmlns:a="http://schemas.openxmlformats.org/drawingml/2006/main">
                  <a:graphicData uri="http://schemas.microsoft.com/office/word/2010/wordprocessingShape">
                    <wps:wsp>
                      <wps:cNvSpPr/>
                      <wps:spPr>
                        <a:xfrm rot="5400000">
                          <a:off x="0" y="0"/>
                          <a:ext cx="511810" cy="45529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E3BFD11" w14:textId="77777777" w:rsidR="00713C6B" w:rsidRPr="00D8577C" w:rsidRDefault="00713C6B" w:rsidP="00EA1CB5">
                            <w:pPr>
                              <w:pStyle w:val="NoSpacing"/>
                              <w:jc w:val="center"/>
                              <w:rPr>
                                <w:sz w:val="16"/>
                                <w:szCs w:val="16"/>
                              </w:rPr>
                            </w:pPr>
                            <w:r>
                              <w:rPr>
                                <w:sz w:val="16"/>
                                <w:szCs w:val="16"/>
                              </w:rPr>
                              <w:t>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5B236" id="Notched Right Arrow 108" o:spid="_x0000_s1075" type="#_x0000_t94" style="position:absolute;margin-left:123pt;margin-top:38.3pt;width:40.3pt;height:35.85pt;rotation:90;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" adj="11993" fillcolor="#dbdbdb" strokecolor="#41719c" strokeweight="1pt">
                <v:textbox style="layout-flow:vertical;mso-layout-flow-alt:bottom-to-top">
                  <w:txbxContent>
                    <w:p w14:paraId="5E3BFD11" w14:textId="77777777" w:rsidR="00713C6B" w:rsidRPr="00D8577C" w:rsidRDefault="00713C6B" w:rsidP="00EA1CB5">
                      <w:pPr>
                        <w:pStyle w:val="NoSpacing"/>
                        <w:jc w:val="center"/>
                        <w:rPr>
                          <w:sz w:val="16"/>
                          <w:szCs w:val="16"/>
                        </w:rPr>
                      </w:pPr>
                      <w:r>
                        <w:rPr>
                          <w:sz w:val="16"/>
                          <w:szCs w:val="16"/>
                        </w:rPr>
                        <w:t>3</w:t>
                      </w:r>
                    </w:p>
                  </w:txbxContent>
                </v:textbox>
                <w10:wrap anchorx="margin"/>
              </v:shape>
            </w:pict>
          </mc:Fallback>
        </mc:AlternateContent>
      </w:r>
      <w:r w:rsidRPr="00EA1CB5">
        <w:rPr>
          <w:noProof/>
          <w:lang w:val="en-US"/>
        </w:rPr>
        <mc:AlternateContent>
          <mc:Choice Requires="wps">
            <w:drawing>
              <wp:anchor distT="0" distB="0" distL="114300" distR="114300" simplePos="0" relativeHeight="251768832" behindDoc="0" locked="0" layoutInCell="1" allowOverlap="1" wp14:anchorId="36E2BFE2" wp14:editId="33E804FD">
                <wp:simplePos x="0" y="0"/>
                <wp:positionH relativeFrom="column">
                  <wp:posOffset>-285750</wp:posOffset>
                </wp:positionH>
                <wp:positionV relativeFrom="paragraph">
                  <wp:posOffset>876300</wp:posOffset>
                </wp:positionV>
                <wp:extent cx="381000" cy="371475"/>
                <wp:effectExtent l="19050" t="19050" r="38100" b="47625"/>
                <wp:wrapNone/>
                <wp:docPr id="107" name="Notched Right Arrow 10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2CBBCB4" w14:textId="77777777" w:rsidR="00713C6B" w:rsidRPr="00E35407" w:rsidRDefault="00713C6B"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2BFE2" id="Notched Right Arrow 107" o:spid="_x0000_s1076" type="#_x0000_t94" style="position:absolute;margin-left:-22.5pt;margin-top:69pt;width:30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" adj="11070" fillcolor="#dbdbdb" strokecolor="#41719c" strokeweight="1pt">
                <v:textbox>
                  <w:txbxContent>
                    <w:p w14:paraId="42CBBCB4" w14:textId="77777777" w:rsidR="00713C6B" w:rsidRPr="00E35407" w:rsidRDefault="00713C6B" w:rsidP="00EA1CB5">
                      <w:pPr>
                        <w:jc w:val="center"/>
                        <w:rPr>
                          <w:color w:val="000000" w:themeColor="text1"/>
                          <w:sz w:val="16"/>
                          <w:szCs w:val="16"/>
                        </w:rPr>
                      </w:pPr>
                      <w:r>
                        <w:rPr>
                          <w:color w:val="000000" w:themeColor="text1"/>
                          <w:sz w:val="16"/>
                          <w:szCs w:val="16"/>
                        </w:rPr>
                        <w:t>2</w:t>
                      </w:r>
                    </w:p>
                  </w:txbxContent>
                </v:textbox>
              </v:shape>
            </w:pict>
          </mc:Fallback>
        </mc:AlternateContent>
      </w:r>
      <w:r w:rsidRPr="00EA1CB5">
        <w:rPr>
          <w:noProof/>
          <w:lang w:val="en-US"/>
        </w:rPr>
        <mc:AlternateContent>
          <mc:Choice Requires="wps">
            <w:drawing>
              <wp:anchor distT="0" distB="0" distL="114300" distR="114300" simplePos="0" relativeHeight="251766784" behindDoc="0" locked="0" layoutInCell="1" allowOverlap="1" wp14:anchorId="6714271D" wp14:editId="0B2D6F23">
                <wp:simplePos x="0" y="0"/>
                <wp:positionH relativeFrom="margin">
                  <wp:posOffset>5324157</wp:posOffset>
                </wp:positionH>
                <wp:positionV relativeFrom="paragraph">
                  <wp:posOffset>143194</wp:posOffset>
                </wp:positionV>
                <wp:extent cx="551815" cy="337820"/>
                <wp:effectExtent l="0" t="26352" r="31432" b="31433"/>
                <wp:wrapNone/>
                <wp:docPr id="106" name="Notched Right Arrow 10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08558EA" w14:textId="77777777" w:rsidR="00713C6B" w:rsidRPr="00D8577C" w:rsidRDefault="00713C6B"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4271D" id="Notched Right Arrow 106" o:spid="_x0000_s1077" type="#_x0000_t94" style="position:absolute;margin-left:419.2pt;margin-top:11.3pt;width:43.45pt;height:26.6pt;rotation:90;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" adj="15096,2924" fillcolor="#dbdbdb" strokecolor="#41719c" strokeweight="1pt">
                <v:textbox style="layout-flow:vertical;mso-layout-flow-alt:bottom-to-top">
                  <w:txbxContent>
                    <w:p w14:paraId="008558EA" w14:textId="77777777" w:rsidR="00713C6B" w:rsidRPr="00D8577C" w:rsidRDefault="00713C6B" w:rsidP="00EA1CB5">
                      <w:pPr>
                        <w:pStyle w:val="NoSpacing"/>
                        <w:jc w:val="center"/>
                        <w:rPr>
                          <w:sz w:val="16"/>
                          <w:szCs w:val="16"/>
                        </w:rPr>
                      </w:pPr>
                      <w:r>
                        <w:rPr>
                          <w:sz w:val="16"/>
                          <w:szCs w:val="16"/>
                        </w:rPr>
                        <w:t>1</w:t>
                      </w:r>
                    </w:p>
                  </w:txbxContent>
                </v:textbox>
                <w10:wrap anchorx="margin"/>
              </v:shape>
            </w:pict>
          </mc:Fallback>
        </mc:AlternateContent>
      </w:r>
      <w:r w:rsidR="00DD2BEC" w:rsidRPr="004A1AB8">
        <w:rPr>
          <w:noProof/>
          <w:lang w:val="en-US"/>
        </w:rPr>
        <w:drawing>
          <wp:inline distT="0" distB="0" distL="0" distR="0" wp14:anchorId="690D3EE5" wp14:editId="3C32C556">
            <wp:extent cx="5942771" cy="3617843"/>
            <wp:effectExtent l="0" t="0" r="1270" b="1905"/>
            <wp:docPr id="42" name="Picture 42" descr="C:\Users\USER\Pictures\SCREEN SHOTS\AR GROUPS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 SHOTS\AR GROUPS1_L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8091" cy="3621082"/>
                    </a:xfrm>
                    <a:prstGeom prst="rect">
                      <a:avLst/>
                    </a:prstGeom>
                    <a:noFill/>
                    <a:ln>
                      <a:noFill/>
                    </a:ln>
                  </pic:spPr>
                </pic:pic>
              </a:graphicData>
            </a:graphic>
          </wp:inline>
        </w:drawing>
      </w:r>
    </w:p>
    <w:p w14:paraId="64ADA753" w14:textId="77777777" w:rsidR="001077AE" w:rsidRPr="004A1AB8" w:rsidRDefault="001077AE" w:rsidP="004E49F0">
      <w:pPr>
        <w:numPr>
          <w:ilvl w:val="0"/>
          <w:numId w:val="43"/>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type the code for the new customer group, and then press the </w:t>
      </w:r>
      <w:r w:rsidRPr="004A1AB8">
        <w:rPr>
          <w:b/>
          <w:bCs/>
          <w:color w:val="A8A8A5"/>
        </w:rPr>
        <w:t>Tab</w:t>
      </w:r>
      <w:r w:rsidRPr="004A1AB8">
        <w:rPr>
          <w:color w:val="2B2421"/>
        </w:rPr>
        <w:t> key.</w:t>
      </w:r>
    </w:p>
    <w:p w14:paraId="74F8F5D0" w14:textId="77777777" w:rsidR="001077AE" w:rsidRPr="004A1AB8" w:rsidRDefault="001077AE" w:rsidP="004E49F0">
      <w:pPr>
        <w:numPr>
          <w:ilvl w:val="0"/>
          <w:numId w:val="44"/>
        </w:numPr>
        <w:spacing w:before="150" w:after="150" w:line="288" w:lineRule="atLeast"/>
        <w:ind w:left="300" w:right="225"/>
        <w:rPr>
          <w:color w:val="2B2421"/>
        </w:rPr>
      </w:pPr>
      <w:r w:rsidRPr="004A1AB8">
        <w:rPr>
          <w:color w:val="2B2421"/>
        </w:rPr>
        <w:t>Fill in the fields on the Customer Groups screen.</w:t>
      </w:r>
    </w:p>
    <w:p w14:paraId="0DFB2487" w14:textId="77777777" w:rsidR="001077AE" w:rsidRPr="004A1AB8" w:rsidRDefault="001077AE" w:rsidP="004E49F0">
      <w:pPr>
        <w:numPr>
          <w:ilvl w:val="0"/>
          <w:numId w:val="45"/>
        </w:numPr>
        <w:spacing w:before="150" w:after="150" w:line="288" w:lineRule="atLeast"/>
        <w:ind w:left="300" w:right="225"/>
        <w:rPr>
          <w:color w:val="2B2421"/>
        </w:rPr>
      </w:pPr>
      <w:r w:rsidRPr="004A1AB8">
        <w:rPr>
          <w:color w:val="2B2421"/>
        </w:rPr>
        <w:t>Click </w:t>
      </w:r>
      <w:r w:rsidRPr="004A1AB8">
        <w:rPr>
          <w:b/>
          <w:bCs/>
          <w:color w:val="2B2421"/>
        </w:rPr>
        <w:t>Add</w:t>
      </w:r>
      <w:r w:rsidRPr="004A1AB8">
        <w:rPr>
          <w:color w:val="2B2421"/>
        </w:rPr>
        <w:t> to add the new group.</w:t>
      </w:r>
    </w:p>
    <w:p w14:paraId="76B4FB2C" w14:textId="77777777" w:rsidR="001077AE" w:rsidRPr="004A1AB8" w:rsidRDefault="001077AE" w:rsidP="004E49F0">
      <w:pPr>
        <w:numPr>
          <w:ilvl w:val="0"/>
          <w:numId w:val="46"/>
        </w:numPr>
        <w:spacing w:before="150" w:after="150" w:line="288" w:lineRule="atLeast"/>
        <w:ind w:left="300" w:right="225"/>
        <w:rPr>
          <w:color w:val="2B2421"/>
        </w:rPr>
      </w:pPr>
      <w:r w:rsidRPr="004A1AB8">
        <w:rPr>
          <w:color w:val="2B2421"/>
        </w:rPr>
        <w:t>To add another record, repeat steps 2 through 5.</w:t>
      </w:r>
    </w:p>
    <w:p w14:paraId="1814C6AA" w14:textId="77777777" w:rsidR="001077AE" w:rsidRPr="00E50F3B" w:rsidRDefault="001077AE" w:rsidP="001077AE">
      <w:pPr>
        <w:spacing w:before="360" w:line="326" w:lineRule="atLeast"/>
        <w:rPr>
          <w:b/>
          <w:bCs/>
          <w:i/>
          <w:color w:val="2B2421"/>
          <w:rPrChange w:id="136" w:author="USER" w:date="2017-06-01T15:53:00Z">
            <w:rPr>
              <w:b/>
              <w:bCs/>
              <w:color w:val="2B2421"/>
            </w:rPr>
          </w:rPrChange>
        </w:rPr>
      </w:pPr>
      <w:r w:rsidRPr="00E50F3B">
        <w:rPr>
          <w:b/>
          <w:bCs/>
          <w:i/>
          <w:color w:val="2B2421"/>
          <w:rPrChange w:id="137" w:author="USER" w:date="2017-06-01T15:53:00Z">
            <w:rPr>
              <w:b/>
              <w:bCs/>
              <w:color w:val="2B2421"/>
            </w:rPr>
          </w:rPrChange>
        </w:rPr>
        <w:t>To edit a customer group record:</w:t>
      </w:r>
    </w:p>
    <w:p w14:paraId="70162F03" w14:textId="77777777" w:rsidR="001077AE" w:rsidRPr="00580161" w:rsidRDefault="001077AE" w:rsidP="004E49F0">
      <w:pPr>
        <w:numPr>
          <w:ilvl w:val="0"/>
          <w:numId w:val="47"/>
        </w:numPr>
        <w:spacing w:before="180" w:after="100" w:afterAutospacing="1" w:line="267" w:lineRule="atLeast"/>
        <w:ind w:left="300" w:right="225"/>
        <w:rPr>
          <w:i/>
          <w:color w:val="2B2421"/>
          <w:sz w:val="20"/>
          <w:szCs w:val="20"/>
          <w:rPrChange w:id="138" w:author="USER" w:date="2017-06-01T15:56:00Z">
            <w:rPr>
              <w:color w:val="2B2421"/>
            </w:rPr>
          </w:rPrChange>
        </w:rPr>
      </w:pPr>
      <w:r w:rsidRPr="00580161">
        <w:rPr>
          <w:i/>
          <w:color w:val="2B2421"/>
          <w:sz w:val="20"/>
          <w:szCs w:val="20"/>
          <w:rPrChange w:id="139" w:author="USER" w:date="2017-06-01T15:56:00Z">
            <w:rPr>
              <w:color w:val="2B2421"/>
            </w:rPr>
          </w:rPrChange>
        </w:rPr>
        <w:t>Open </w:t>
      </w:r>
      <w:r w:rsidRPr="00580161">
        <w:rPr>
          <w:b/>
          <w:bCs/>
          <w:i/>
          <w:color w:val="2B2421"/>
          <w:sz w:val="20"/>
          <w:szCs w:val="20"/>
          <w:rPrChange w:id="140" w:author="USER" w:date="2017-06-01T15:56:00Z">
            <w:rPr>
              <w:b/>
              <w:bCs/>
              <w:color w:val="2B2421"/>
            </w:rPr>
          </w:rPrChange>
        </w:rPr>
        <w:t>Accounts Receivable</w:t>
      </w:r>
      <w:r w:rsidRPr="00580161">
        <w:rPr>
          <w:i/>
          <w:color w:val="2B2421"/>
          <w:sz w:val="20"/>
          <w:szCs w:val="20"/>
          <w:rPrChange w:id="141" w:author="USER" w:date="2017-06-01T15:56:00Z">
            <w:rPr>
              <w:color w:val="2B2421"/>
            </w:rPr>
          </w:rPrChange>
        </w:rPr>
        <w:t> &gt; </w:t>
      </w:r>
      <w:r w:rsidRPr="00580161">
        <w:rPr>
          <w:b/>
          <w:bCs/>
          <w:i/>
          <w:color w:val="2B2421"/>
          <w:sz w:val="20"/>
          <w:szCs w:val="20"/>
          <w:rPrChange w:id="142" w:author="USER" w:date="2017-06-01T15:56:00Z">
            <w:rPr>
              <w:b/>
              <w:bCs/>
              <w:color w:val="2B2421"/>
            </w:rPr>
          </w:rPrChange>
        </w:rPr>
        <w:t>A/R Customers</w:t>
      </w:r>
      <w:r w:rsidRPr="00580161">
        <w:rPr>
          <w:i/>
          <w:color w:val="2B2421"/>
          <w:sz w:val="20"/>
          <w:szCs w:val="20"/>
          <w:rPrChange w:id="143" w:author="USER" w:date="2017-06-01T15:56:00Z">
            <w:rPr>
              <w:color w:val="2B2421"/>
            </w:rPr>
          </w:rPrChange>
        </w:rPr>
        <w:t> &gt; </w:t>
      </w:r>
      <w:r w:rsidRPr="00580161">
        <w:rPr>
          <w:b/>
          <w:bCs/>
          <w:i/>
          <w:color w:val="2B2421"/>
          <w:sz w:val="20"/>
          <w:szCs w:val="20"/>
          <w:rPrChange w:id="144" w:author="USER" w:date="2017-06-01T15:56:00Z">
            <w:rPr>
              <w:b/>
              <w:bCs/>
              <w:color w:val="2B2421"/>
            </w:rPr>
          </w:rPrChange>
        </w:rPr>
        <w:t>Customer Groups</w:t>
      </w:r>
      <w:r w:rsidRPr="00580161">
        <w:rPr>
          <w:i/>
          <w:color w:val="2B2421"/>
          <w:sz w:val="20"/>
          <w:szCs w:val="20"/>
          <w:rPrChange w:id="145" w:author="USER" w:date="2017-06-01T15:56:00Z">
            <w:rPr>
              <w:color w:val="2B2421"/>
            </w:rPr>
          </w:rPrChange>
        </w:rPr>
        <w:t>.</w:t>
      </w:r>
    </w:p>
    <w:p w14:paraId="1E167C54" w14:textId="77777777" w:rsidR="001077AE" w:rsidRPr="00580161" w:rsidRDefault="001077AE">
      <w:pPr>
        <w:numPr>
          <w:ilvl w:val="0"/>
          <w:numId w:val="48"/>
        </w:numPr>
        <w:spacing w:before="150" w:after="120"/>
        <w:ind w:left="302" w:right="230"/>
        <w:rPr>
          <w:i/>
          <w:color w:val="2B2421"/>
          <w:sz w:val="20"/>
          <w:szCs w:val="20"/>
          <w:rPrChange w:id="146" w:author="USER" w:date="2017-06-01T15:56:00Z">
            <w:rPr>
              <w:color w:val="2B2421"/>
            </w:rPr>
          </w:rPrChange>
        </w:rPr>
        <w:pPrChange w:id="147" w:author="Priscilla Hope" w:date="2017-05-30T14:47:00Z">
          <w:pPr>
            <w:numPr>
              <w:numId w:val="48"/>
            </w:numPr>
            <w:tabs>
              <w:tab w:val="num" w:pos="720"/>
            </w:tabs>
            <w:spacing w:before="150" w:after="150" w:line="288" w:lineRule="atLeast"/>
            <w:ind w:left="300" w:right="225" w:hanging="360"/>
          </w:pPr>
        </w:pPrChange>
      </w:pPr>
      <w:r w:rsidRPr="00580161">
        <w:rPr>
          <w:i/>
          <w:color w:val="2B2421"/>
          <w:sz w:val="20"/>
          <w:szCs w:val="20"/>
          <w:rPrChange w:id="148" w:author="USER" w:date="2017-06-01T15:56:00Z">
            <w:rPr>
              <w:color w:val="2B2421"/>
            </w:rPr>
          </w:rPrChange>
        </w:rPr>
        <w:t>In the </w:t>
      </w:r>
      <w:r w:rsidRPr="00580161">
        <w:rPr>
          <w:b/>
          <w:bCs/>
          <w:i/>
          <w:color w:val="2B2421"/>
          <w:sz w:val="20"/>
          <w:szCs w:val="20"/>
          <w:rPrChange w:id="149" w:author="USER" w:date="2017-06-01T15:56:00Z">
            <w:rPr>
              <w:b/>
              <w:bCs/>
              <w:color w:val="2B2421"/>
            </w:rPr>
          </w:rPrChange>
        </w:rPr>
        <w:t>Group Code</w:t>
      </w:r>
      <w:r w:rsidRPr="00580161">
        <w:rPr>
          <w:i/>
          <w:color w:val="2B2421"/>
          <w:sz w:val="20"/>
          <w:szCs w:val="20"/>
          <w:rPrChange w:id="150" w:author="USER" w:date="2017-06-01T15:56:00Z">
            <w:rPr>
              <w:color w:val="2B2421"/>
            </w:rPr>
          </w:rPrChange>
        </w:rPr>
        <w:t> field, specify the code for the customer group you want to edit.</w:t>
      </w:r>
    </w:p>
    <w:p w14:paraId="5FAC6E44" w14:textId="77777777" w:rsidR="001077AE" w:rsidRPr="00580161" w:rsidRDefault="001077AE" w:rsidP="004E49F0">
      <w:pPr>
        <w:numPr>
          <w:ilvl w:val="0"/>
          <w:numId w:val="49"/>
        </w:numPr>
        <w:spacing w:before="150" w:after="150" w:line="288" w:lineRule="atLeast"/>
        <w:ind w:left="300" w:right="225"/>
        <w:rPr>
          <w:i/>
          <w:color w:val="2B2421"/>
          <w:sz w:val="20"/>
          <w:szCs w:val="20"/>
          <w:rPrChange w:id="151" w:author="USER" w:date="2017-06-01T15:56:00Z">
            <w:rPr>
              <w:color w:val="2B2421"/>
            </w:rPr>
          </w:rPrChange>
        </w:rPr>
      </w:pPr>
      <w:r w:rsidRPr="00580161">
        <w:rPr>
          <w:i/>
          <w:color w:val="2B2421"/>
          <w:sz w:val="20"/>
          <w:szCs w:val="20"/>
          <w:rPrChange w:id="152" w:author="USER" w:date="2017-06-01T15:56:00Z">
            <w:rPr>
              <w:color w:val="2B2421"/>
            </w:rPr>
          </w:rPrChange>
        </w:rPr>
        <w:t>Make the changes you need in the record.</w:t>
      </w:r>
    </w:p>
    <w:p w14:paraId="750F190A" w14:textId="77777777" w:rsidR="003F5B3B" w:rsidRPr="00580161" w:rsidRDefault="001077AE" w:rsidP="004E49F0">
      <w:pPr>
        <w:numPr>
          <w:ilvl w:val="0"/>
          <w:numId w:val="50"/>
        </w:numPr>
        <w:spacing w:before="150" w:after="150" w:line="288" w:lineRule="atLeast"/>
        <w:ind w:left="300" w:right="225"/>
        <w:rPr>
          <w:i/>
          <w:color w:val="2B2421"/>
          <w:sz w:val="20"/>
          <w:szCs w:val="20"/>
          <w:rPrChange w:id="153" w:author="USER" w:date="2017-06-01T15:56:00Z">
            <w:rPr>
              <w:color w:val="2B2421"/>
            </w:rPr>
          </w:rPrChange>
        </w:rPr>
      </w:pPr>
      <w:r w:rsidRPr="00580161">
        <w:rPr>
          <w:i/>
          <w:color w:val="2B2421"/>
          <w:sz w:val="20"/>
          <w:szCs w:val="20"/>
          <w:rPrChange w:id="154" w:author="USER" w:date="2017-06-01T15:56:00Z">
            <w:rPr>
              <w:color w:val="2B2421"/>
            </w:rPr>
          </w:rPrChange>
        </w:rPr>
        <w:t>When finished, click </w:t>
      </w:r>
      <w:r w:rsidRPr="00580161">
        <w:rPr>
          <w:b/>
          <w:bCs/>
          <w:i/>
          <w:color w:val="2B2421"/>
          <w:sz w:val="20"/>
          <w:szCs w:val="20"/>
          <w:rPrChange w:id="155" w:author="USER" w:date="2017-06-01T15:56:00Z">
            <w:rPr>
              <w:b/>
              <w:bCs/>
              <w:color w:val="2B2421"/>
            </w:rPr>
          </w:rPrChange>
        </w:rPr>
        <w:t>Save</w:t>
      </w:r>
      <w:r w:rsidRPr="00580161">
        <w:rPr>
          <w:i/>
          <w:color w:val="2B2421"/>
          <w:sz w:val="20"/>
          <w:szCs w:val="20"/>
          <w:rPrChange w:id="156" w:author="USER" w:date="2017-06-01T15:56:00Z">
            <w:rPr>
              <w:color w:val="2B2421"/>
            </w:rPr>
          </w:rPrChange>
        </w:rPr>
        <w:t> to record your changes.</w:t>
      </w:r>
    </w:p>
    <w:p w14:paraId="5F409BE0" w14:textId="77777777" w:rsidR="001077AE" w:rsidRPr="00580161" w:rsidRDefault="001077AE" w:rsidP="003F5B3B">
      <w:pPr>
        <w:rPr>
          <w:b/>
          <w:i/>
          <w:sz w:val="20"/>
          <w:szCs w:val="20"/>
          <w:rPrChange w:id="157" w:author="USER" w:date="2017-06-01T15:56:00Z">
            <w:rPr>
              <w:b/>
            </w:rPr>
          </w:rPrChange>
        </w:rPr>
      </w:pPr>
      <w:r w:rsidRPr="00580161">
        <w:rPr>
          <w:b/>
          <w:i/>
          <w:sz w:val="20"/>
          <w:szCs w:val="20"/>
          <w:rPrChange w:id="158" w:author="USER" w:date="2017-06-01T15:56:00Z">
            <w:rPr>
              <w:b/>
            </w:rPr>
          </w:rPrChange>
        </w:rPr>
        <w:t>To delete a customer group record:</w:t>
      </w:r>
    </w:p>
    <w:p w14:paraId="4CA8DB55" w14:textId="77777777" w:rsidR="001077AE" w:rsidRPr="00580161" w:rsidRDefault="001077AE" w:rsidP="004E49F0">
      <w:pPr>
        <w:numPr>
          <w:ilvl w:val="0"/>
          <w:numId w:val="51"/>
        </w:numPr>
        <w:spacing w:before="180" w:after="100" w:afterAutospacing="1" w:line="267" w:lineRule="atLeast"/>
        <w:ind w:left="300" w:right="225"/>
        <w:rPr>
          <w:i/>
          <w:color w:val="2B2421"/>
          <w:sz w:val="20"/>
          <w:szCs w:val="20"/>
          <w:rPrChange w:id="159" w:author="USER" w:date="2017-06-01T15:56:00Z">
            <w:rPr>
              <w:color w:val="2B2421"/>
            </w:rPr>
          </w:rPrChange>
        </w:rPr>
      </w:pPr>
      <w:r w:rsidRPr="00580161">
        <w:rPr>
          <w:i/>
          <w:color w:val="2B2421"/>
          <w:sz w:val="20"/>
          <w:szCs w:val="20"/>
          <w:rPrChange w:id="160" w:author="USER" w:date="2017-06-01T15:56:00Z">
            <w:rPr>
              <w:color w:val="2B2421"/>
            </w:rPr>
          </w:rPrChange>
        </w:rPr>
        <w:t>Open </w:t>
      </w:r>
      <w:r w:rsidRPr="00580161">
        <w:rPr>
          <w:b/>
          <w:bCs/>
          <w:i/>
          <w:color w:val="2B2421"/>
          <w:sz w:val="20"/>
          <w:szCs w:val="20"/>
          <w:rPrChange w:id="161" w:author="USER" w:date="2017-06-01T15:56:00Z">
            <w:rPr>
              <w:b/>
              <w:bCs/>
              <w:color w:val="2B2421"/>
            </w:rPr>
          </w:rPrChange>
        </w:rPr>
        <w:t>Accounts Receivable</w:t>
      </w:r>
      <w:r w:rsidRPr="00580161">
        <w:rPr>
          <w:i/>
          <w:color w:val="2B2421"/>
          <w:sz w:val="20"/>
          <w:szCs w:val="20"/>
          <w:rPrChange w:id="162" w:author="USER" w:date="2017-06-01T15:56:00Z">
            <w:rPr>
              <w:color w:val="2B2421"/>
            </w:rPr>
          </w:rPrChange>
        </w:rPr>
        <w:t> &gt; </w:t>
      </w:r>
      <w:r w:rsidRPr="00580161">
        <w:rPr>
          <w:b/>
          <w:bCs/>
          <w:i/>
          <w:color w:val="2B2421"/>
          <w:sz w:val="20"/>
          <w:szCs w:val="20"/>
          <w:rPrChange w:id="163" w:author="USER" w:date="2017-06-01T15:56:00Z">
            <w:rPr>
              <w:b/>
              <w:bCs/>
              <w:color w:val="2B2421"/>
            </w:rPr>
          </w:rPrChange>
        </w:rPr>
        <w:t>A/R Customers</w:t>
      </w:r>
      <w:r w:rsidRPr="00580161">
        <w:rPr>
          <w:i/>
          <w:color w:val="2B2421"/>
          <w:sz w:val="20"/>
          <w:szCs w:val="20"/>
          <w:rPrChange w:id="164" w:author="USER" w:date="2017-06-01T15:56:00Z">
            <w:rPr>
              <w:color w:val="2B2421"/>
            </w:rPr>
          </w:rPrChange>
        </w:rPr>
        <w:t> &gt; </w:t>
      </w:r>
      <w:r w:rsidRPr="00580161">
        <w:rPr>
          <w:b/>
          <w:bCs/>
          <w:i/>
          <w:color w:val="2B2421"/>
          <w:sz w:val="20"/>
          <w:szCs w:val="20"/>
          <w:rPrChange w:id="165" w:author="USER" w:date="2017-06-01T15:56:00Z">
            <w:rPr>
              <w:b/>
              <w:bCs/>
              <w:color w:val="2B2421"/>
            </w:rPr>
          </w:rPrChange>
        </w:rPr>
        <w:t>Customer Groups</w:t>
      </w:r>
      <w:r w:rsidRPr="00580161">
        <w:rPr>
          <w:i/>
          <w:color w:val="2B2421"/>
          <w:sz w:val="20"/>
          <w:szCs w:val="20"/>
          <w:rPrChange w:id="166" w:author="USER" w:date="2017-06-01T15:56:00Z">
            <w:rPr>
              <w:color w:val="2B2421"/>
            </w:rPr>
          </w:rPrChange>
        </w:rPr>
        <w:t>.</w:t>
      </w:r>
    </w:p>
    <w:p w14:paraId="04F3287F" w14:textId="77777777" w:rsidR="003F5B3B" w:rsidRPr="00580161" w:rsidRDefault="001077AE" w:rsidP="004E49F0">
      <w:pPr>
        <w:numPr>
          <w:ilvl w:val="0"/>
          <w:numId w:val="52"/>
        </w:numPr>
        <w:spacing w:before="150" w:after="150" w:line="288" w:lineRule="atLeast"/>
        <w:ind w:left="300" w:right="225"/>
        <w:rPr>
          <w:i/>
          <w:color w:val="2B2421"/>
          <w:sz w:val="20"/>
          <w:szCs w:val="20"/>
          <w:rPrChange w:id="167" w:author="USER" w:date="2017-06-01T15:56:00Z">
            <w:rPr>
              <w:color w:val="2B2421"/>
            </w:rPr>
          </w:rPrChange>
        </w:rPr>
      </w:pPr>
      <w:r w:rsidRPr="00580161">
        <w:rPr>
          <w:i/>
          <w:color w:val="2B2421"/>
          <w:sz w:val="20"/>
          <w:szCs w:val="20"/>
          <w:rPrChange w:id="168" w:author="USER" w:date="2017-06-01T15:56:00Z">
            <w:rPr>
              <w:color w:val="2B2421"/>
            </w:rPr>
          </w:rPrChange>
        </w:rPr>
        <w:t>In the </w:t>
      </w:r>
      <w:r w:rsidRPr="00580161">
        <w:rPr>
          <w:b/>
          <w:bCs/>
          <w:i/>
          <w:color w:val="2B2421"/>
          <w:sz w:val="20"/>
          <w:szCs w:val="20"/>
          <w:rPrChange w:id="169" w:author="USER" w:date="2017-06-01T15:56:00Z">
            <w:rPr>
              <w:b/>
              <w:bCs/>
              <w:color w:val="2B2421"/>
            </w:rPr>
          </w:rPrChange>
        </w:rPr>
        <w:t>Group Code</w:t>
      </w:r>
      <w:r w:rsidRPr="00580161">
        <w:rPr>
          <w:i/>
          <w:color w:val="2B2421"/>
          <w:sz w:val="20"/>
          <w:szCs w:val="20"/>
          <w:rPrChange w:id="170" w:author="USER" w:date="2017-06-01T15:56:00Z">
            <w:rPr>
              <w:color w:val="2B2421"/>
            </w:rPr>
          </w:rPrChange>
        </w:rPr>
        <w:t> field, specify the code for the customer group you want to delete.</w:t>
      </w:r>
    </w:p>
    <w:p w14:paraId="7F6530BA" w14:textId="77777777" w:rsidR="001077AE" w:rsidRPr="00580161" w:rsidRDefault="001077AE" w:rsidP="004E49F0">
      <w:pPr>
        <w:numPr>
          <w:ilvl w:val="0"/>
          <w:numId w:val="52"/>
        </w:numPr>
        <w:spacing w:before="150" w:after="150" w:line="288" w:lineRule="atLeast"/>
        <w:ind w:left="300" w:right="225"/>
        <w:rPr>
          <w:i/>
          <w:color w:val="2B2421"/>
          <w:sz w:val="20"/>
          <w:szCs w:val="20"/>
          <w:rPrChange w:id="171" w:author="USER" w:date="2017-06-01T15:56:00Z">
            <w:rPr>
              <w:color w:val="2B2421"/>
            </w:rPr>
          </w:rPrChange>
        </w:rPr>
      </w:pPr>
      <w:r w:rsidRPr="00580161">
        <w:rPr>
          <w:i/>
          <w:color w:val="2B2421"/>
          <w:sz w:val="20"/>
          <w:szCs w:val="20"/>
          <w:rPrChange w:id="172" w:author="USER" w:date="2017-06-01T15:56:00Z">
            <w:rPr>
              <w:color w:val="2B2421"/>
            </w:rPr>
          </w:rPrChange>
        </w:rPr>
        <w:t>Click the </w:t>
      </w:r>
      <w:r w:rsidRPr="00580161">
        <w:rPr>
          <w:b/>
          <w:bCs/>
          <w:i/>
          <w:color w:val="2B2421"/>
          <w:sz w:val="20"/>
          <w:szCs w:val="20"/>
          <w:rPrChange w:id="173" w:author="USER" w:date="2017-06-01T15:56:00Z">
            <w:rPr>
              <w:b/>
              <w:bCs/>
              <w:color w:val="2B2421"/>
            </w:rPr>
          </w:rPrChange>
        </w:rPr>
        <w:t>Delete</w:t>
      </w:r>
      <w:r w:rsidRPr="00580161">
        <w:rPr>
          <w:i/>
          <w:color w:val="2B2421"/>
          <w:sz w:val="20"/>
          <w:szCs w:val="20"/>
          <w:rPrChange w:id="174" w:author="USER" w:date="2017-06-01T15:56:00Z">
            <w:rPr>
              <w:color w:val="2B2421"/>
            </w:rPr>
          </w:rPrChange>
        </w:rPr>
        <w:t> button.</w:t>
      </w:r>
    </w:p>
    <w:p w14:paraId="680B504C" w14:textId="77777777" w:rsidR="001077AE" w:rsidRPr="004A1AB8" w:rsidRDefault="001077AE" w:rsidP="004E49F0">
      <w:pPr>
        <w:numPr>
          <w:ilvl w:val="0"/>
          <w:numId w:val="53"/>
        </w:numPr>
        <w:spacing w:before="150" w:after="150" w:line="288" w:lineRule="atLeast"/>
        <w:ind w:left="300" w:right="225"/>
        <w:rPr>
          <w:color w:val="2B2421"/>
        </w:rPr>
      </w:pPr>
      <w:r w:rsidRPr="00580161">
        <w:rPr>
          <w:i/>
          <w:color w:val="2B2421"/>
          <w:sz w:val="20"/>
          <w:szCs w:val="20"/>
          <w:rPrChange w:id="175" w:author="USER" w:date="2017-06-01T15:56:00Z">
            <w:rPr>
              <w:color w:val="2B2421"/>
            </w:rPr>
          </w:rPrChange>
        </w:rPr>
        <w:lastRenderedPageBreak/>
        <w:t>If a message appears asking you to confirm the deletion, click </w:t>
      </w:r>
      <w:r w:rsidRPr="00580161">
        <w:rPr>
          <w:b/>
          <w:bCs/>
          <w:i/>
          <w:color w:val="2B2421"/>
          <w:sz w:val="20"/>
          <w:szCs w:val="20"/>
          <w:rPrChange w:id="176" w:author="USER" w:date="2017-06-01T15:56:00Z">
            <w:rPr>
              <w:b/>
              <w:bCs/>
              <w:color w:val="2B2421"/>
            </w:rPr>
          </w:rPrChange>
        </w:rPr>
        <w:t>Yes</w:t>
      </w:r>
      <w:r w:rsidRPr="00580161">
        <w:rPr>
          <w:i/>
          <w:color w:val="2B2421"/>
          <w:sz w:val="20"/>
          <w:szCs w:val="20"/>
          <w:rPrChange w:id="177" w:author="USER" w:date="2017-06-01T15:56:00Z">
            <w:rPr>
              <w:color w:val="2B2421"/>
            </w:rPr>
          </w:rPrChange>
        </w:rPr>
        <w:t>.</w:t>
      </w:r>
    </w:p>
    <w:p w14:paraId="15144FD9" w14:textId="77777777" w:rsidR="001077AE" w:rsidRPr="004A1AB8" w:rsidDel="00FE5283" w:rsidRDefault="001077AE" w:rsidP="001077AE">
      <w:pPr>
        <w:rPr>
          <w:del w:id="178" w:author="Priscilla Hope" w:date="2017-05-30T14:47:00Z"/>
        </w:rPr>
      </w:pPr>
    </w:p>
    <w:p w14:paraId="47480250" w14:textId="77777777" w:rsidR="00A95F7D" w:rsidRPr="004A1AB8" w:rsidRDefault="00A95F7D" w:rsidP="003C0375">
      <w:pPr>
        <w:pStyle w:val="Heading3"/>
      </w:pPr>
      <w:bookmarkStart w:id="179" w:name="_Toc480286507"/>
      <w:r w:rsidRPr="004A1AB8">
        <w:t>Adding and Modifying Customer Records</w:t>
      </w:r>
      <w:bookmarkEnd w:id="179"/>
    </w:p>
    <w:p w14:paraId="308D7FAB" w14:textId="77777777" w:rsidR="00A95F7D" w:rsidRPr="004A1AB8" w:rsidRDefault="00A95F7D" w:rsidP="00A95F7D">
      <w:pPr>
        <w:spacing w:before="360" w:line="326" w:lineRule="atLeast"/>
        <w:rPr>
          <w:b/>
          <w:bCs/>
          <w:color w:val="2B2421"/>
        </w:rPr>
      </w:pPr>
      <w:r w:rsidRPr="004A1AB8">
        <w:rPr>
          <w:b/>
          <w:bCs/>
          <w:color w:val="2B2421"/>
        </w:rPr>
        <w:t>To add a new customer:</w:t>
      </w:r>
    </w:p>
    <w:p w14:paraId="3F679D56" w14:textId="77777777" w:rsidR="00A95F7D" w:rsidRPr="004A1AB8" w:rsidRDefault="00EA1CB5" w:rsidP="004E49F0">
      <w:pPr>
        <w:numPr>
          <w:ilvl w:val="0"/>
          <w:numId w:val="86"/>
        </w:numPr>
        <w:spacing w:before="180" w:after="100" w:afterAutospacing="1" w:line="267" w:lineRule="atLeast"/>
        <w:ind w:left="300" w:right="225"/>
        <w:rPr>
          <w:color w:val="2B2421"/>
        </w:rPr>
      </w:pPr>
      <w:r>
        <w:rPr>
          <w:noProof/>
          <w:lang w:val="en-US"/>
        </w:rPr>
        <mc:AlternateContent>
          <mc:Choice Requires="wps">
            <w:drawing>
              <wp:anchor distT="0" distB="0" distL="114300" distR="114300" simplePos="0" relativeHeight="251774976" behindDoc="0" locked="0" layoutInCell="1" allowOverlap="1" wp14:anchorId="02C94E89" wp14:editId="7FD68C85">
                <wp:simplePos x="0" y="0"/>
                <wp:positionH relativeFrom="margin">
                  <wp:posOffset>761683</wp:posOffset>
                </wp:positionH>
                <wp:positionV relativeFrom="paragraph">
                  <wp:posOffset>388939</wp:posOffset>
                </wp:positionV>
                <wp:extent cx="551815" cy="337820"/>
                <wp:effectExtent l="0" t="26352" r="31432" b="31433"/>
                <wp:wrapNone/>
                <wp:docPr id="110" name="Notched Right Arrow 11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310EBAF" w14:textId="77777777" w:rsidR="00713C6B" w:rsidRPr="00D8577C" w:rsidRDefault="00713C6B"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4E89" id="Notched Right Arrow 110" o:spid="_x0000_s1078" type="#_x0000_t94" style="position:absolute;left:0;text-align:left;margin-left:60pt;margin-top:30.65pt;width:43.45pt;height:26.6pt;rotation:90;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8t2gIAANo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" adj="15096,2924" fillcolor="#dbdbdb" strokecolor="#41719c" strokeweight="1pt">
                <v:textbox style="layout-flow:vertical;mso-layout-flow-alt:bottom-to-top">
                  <w:txbxContent>
                    <w:p w14:paraId="1310EBAF" w14:textId="77777777" w:rsidR="00713C6B" w:rsidRPr="00D8577C" w:rsidRDefault="00713C6B" w:rsidP="00EA1CB5">
                      <w:pPr>
                        <w:pStyle w:val="NoSpacing"/>
                        <w:jc w:val="center"/>
                        <w:rPr>
                          <w:sz w:val="16"/>
                          <w:szCs w:val="16"/>
                        </w:rPr>
                      </w:pPr>
                      <w:r>
                        <w:rPr>
                          <w:sz w:val="16"/>
                          <w:szCs w:val="16"/>
                        </w:rPr>
                        <w:t>1</w:t>
                      </w:r>
                    </w:p>
                  </w:txbxContent>
                </v:textbox>
                <w10:wrap anchorx="margin"/>
              </v:shape>
            </w:pict>
          </mc:Fallback>
        </mc:AlternateContent>
      </w:r>
      <w:r w:rsidR="00A95F7D" w:rsidRPr="004A1AB8">
        <w:rPr>
          <w:color w:val="2B2421"/>
        </w:rPr>
        <w:t>Open </w:t>
      </w:r>
      <w:r w:rsidR="00A95F7D" w:rsidRPr="004A1AB8">
        <w:rPr>
          <w:b/>
          <w:bCs/>
          <w:color w:val="2B2421"/>
        </w:rPr>
        <w:t>Accounts Receivable</w:t>
      </w:r>
      <w:r w:rsidR="00A95F7D" w:rsidRPr="004A1AB8">
        <w:rPr>
          <w:color w:val="2B2421"/>
        </w:rPr>
        <w:t> &gt; </w:t>
      </w:r>
      <w:r w:rsidR="00A95F7D" w:rsidRPr="004A1AB8">
        <w:rPr>
          <w:b/>
          <w:bCs/>
          <w:color w:val="2B2421"/>
        </w:rPr>
        <w:t>A/R Customers</w:t>
      </w:r>
      <w:r w:rsidR="00A95F7D" w:rsidRPr="004A1AB8">
        <w:rPr>
          <w:color w:val="2B2421"/>
        </w:rPr>
        <w:t> &gt; </w:t>
      </w:r>
      <w:r w:rsidR="00A95F7D" w:rsidRPr="004A1AB8">
        <w:rPr>
          <w:b/>
          <w:bCs/>
          <w:color w:val="2B2421"/>
        </w:rPr>
        <w:t>Customers</w:t>
      </w:r>
      <w:r w:rsidR="00A95F7D" w:rsidRPr="004A1AB8">
        <w:rPr>
          <w:color w:val="2B2421"/>
        </w:rPr>
        <w:t>.</w:t>
      </w:r>
    </w:p>
    <w:p w14:paraId="050BBA65" w14:textId="77777777" w:rsidR="00DD2BEC" w:rsidRPr="004A1AB8" w:rsidRDefault="00EA1CB5" w:rsidP="00DD2BEC">
      <w:r>
        <w:rPr>
          <w:noProof/>
          <w:lang w:val="en-US"/>
        </w:rPr>
        <mc:AlternateContent>
          <mc:Choice Requires="wps">
            <w:drawing>
              <wp:anchor distT="0" distB="0" distL="114300" distR="114300" simplePos="0" relativeHeight="251779072" behindDoc="0" locked="0" layoutInCell="1" allowOverlap="1" wp14:anchorId="64D9D7B5" wp14:editId="1435223C">
                <wp:simplePos x="0" y="0"/>
                <wp:positionH relativeFrom="column">
                  <wp:posOffset>1038225</wp:posOffset>
                </wp:positionH>
                <wp:positionV relativeFrom="paragraph">
                  <wp:posOffset>664210</wp:posOffset>
                </wp:positionV>
                <wp:extent cx="381000" cy="371475"/>
                <wp:effectExtent l="19050" t="19050" r="38100" b="47625"/>
                <wp:wrapNone/>
                <wp:docPr id="112" name="Notched Right Arrow 11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A468F0A"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9D7B5" id="Notched Right Arrow 112" o:spid="_x0000_s1079" type="#_x0000_t94" style="position:absolute;margin-left:81.75pt;margin-top:52.3pt;width:30pt;height:29.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x7rQ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" adj="11070" fillcolor="#dbdbdb" strokecolor="#41719c" strokeweight="1pt">
                <v:textbox>
                  <w:txbxContent>
                    <w:p w14:paraId="0A468F0A"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777024" behindDoc="0" locked="0" layoutInCell="1" allowOverlap="1" wp14:anchorId="556F055A" wp14:editId="1F2D3852">
                <wp:simplePos x="0" y="0"/>
                <wp:positionH relativeFrom="column">
                  <wp:posOffset>-295275</wp:posOffset>
                </wp:positionH>
                <wp:positionV relativeFrom="paragraph">
                  <wp:posOffset>464185</wp:posOffset>
                </wp:positionV>
                <wp:extent cx="381000" cy="371475"/>
                <wp:effectExtent l="19050" t="19050" r="38100" b="47625"/>
                <wp:wrapNone/>
                <wp:docPr id="111" name="Notched Right Arrow 11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6D729FB" w14:textId="77777777" w:rsidR="00713C6B" w:rsidRPr="00E35407" w:rsidRDefault="00713C6B"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F055A" id="Notched Right Arrow 111" o:spid="_x0000_s1080" type="#_x0000_t94" style="position:absolute;margin-left:-23.25pt;margin-top:36.55pt;width:30pt;height:29.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5UGrAIAAHg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" adj="11070" fillcolor="#dbdbdb" strokecolor="#41719c" strokeweight="1pt">
                <v:textbox>
                  <w:txbxContent>
                    <w:p w14:paraId="66D729FB" w14:textId="77777777" w:rsidR="00713C6B" w:rsidRPr="00E35407" w:rsidRDefault="00713C6B" w:rsidP="00EA1CB5">
                      <w:pPr>
                        <w:jc w:val="center"/>
                        <w:rPr>
                          <w:color w:val="000000" w:themeColor="text1"/>
                          <w:sz w:val="16"/>
                          <w:szCs w:val="16"/>
                        </w:rPr>
                      </w:pPr>
                      <w:r>
                        <w:rPr>
                          <w:color w:val="000000" w:themeColor="text1"/>
                          <w:sz w:val="16"/>
                          <w:szCs w:val="16"/>
                        </w:rPr>
                        <w:t>2</w:t>
                      </w:r>
                    </w:p>
                  </w:txbxContent>
                </v:textbox>
              </v:shape>
            </w:pict>
          </mc:Fallback>
        </mc:AlternateContent>
      </w:r>
      <w:r w:rsidR="00DD2BEC" w:rsidRPr="004A1AB8">
        <w:rPr>
          <w:noProof/>
          <w:lang w:val="en-US"/>
        </w:rPr>
        <w:drawing>
          <wp:inline distT="0" distB="0" distL="0" distR="0" wp14:anchorId="24D66779" wp14:editId="504C63F3">
            <wp:extent cx="5943600" cy="2957181"/>
            <wp:effectExtent l="0" t="0" r="0" b="0"/>
            <wp:docPr id="43" name="Picture 43" descr="C:\Users\USER\Pictures\SCREEN SHOTS\AR1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 SHOTS\AR1_LI (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57181"/>
                    </a:xfrm>
                    <a:prstGeom prst="rect">
                      <a:avLst/>
                    </a:prstGeom>
                    <a:noFill/>
                    <a:ln>
                      <a:noFill/>
                    </a:ln>
                  </pic:spPr>
                </pic:pic>
              </a:graphicData>
            </a:graphic>
          </wp:inline>
        </w:drawing>
      </w:r>
    </w:p>
    <w:p w14:paraId="2DFA797A" w14:textId="77777777" w:rsidR="00A95F7D" w:rsidRPr="004A1AB8" w:rsidRDefault="00EA1CB5" w:rsidP="004E49F0">
      <w:pPr>
        <w:numPr>
          <w:ilvl w:val="0"/>
          <w:numId w:val="87"/>
        </w:numPr>
        <w:spacing w:before="150" w:after="150" w:line="288" w:lineRule="atLeast"/>
        <w:ind w:left="300" w:right="225"/>
        <w:rPr>
          <w:color w:val="2B2421"/>
        </w:rPr>
      </w:pPr>
      <w:r>
        <w:rPr>
          <w:noProof/>
          <w:lang w:val="en-US"/>
        </w:rPr>
        <mc:AlternateContent>
          <mc:Choice Requires="wps">
            <w:drawing>
              <wp:anchor distT="0" distB="0" distL="114300" distR="114300" simplePos="0" relativeHeight="251781120" behindDoc="0" locked="0" layoutInCell="1" allowOverlap="1" wp14:anchorId="1DA336B3" wp14:editId="19762734">
                <wp:simplePos x="0" y="0"/>
                <wp:positionH relativeFrom="margin">
                  <wp:posOffset>5343208</wp:posOffset>
                </wp:positionH>
                <wp:positionV relativeFrom="paragraph">
                  <wp:posOffset>165418</wp:posOffset>
                </wp:positionV>
                <wp:extent cx="527327" cy="455380"/>
                <wp:effectExtent l="0" t="21273" r="42228" b="42227"/>
                <wp:wrapNone/>
                <wp:docPr id="113" name="Notched Right Arrow 11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D1B177F" w14:textId="77777777" w:rsidR="00713C6B" w:rsidRPr="00D8577C" w:rsidRDefault="00713C6B" w:rsidP="00EA1CB5">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36B3" id="Notched Right Arrow 113" o:spid="_x0000_s1081" type="#_x0000_t94" style="position:absolute;left:0;text-align:left;margin-left:420.75pt;margin-top:13.05pt;width:41.5pt;height:35.85pt;rotation:9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" adj="12274" fillcolor="#dbdbdb" strokecolor="#41719c" strokeweight="1pt">
                <v:textbox style="layout-flow:vertical;mso-layout-flow-alt:bottom-to-top">
                  <w:txbxContent>
                    <w:p w14:paraId="2D1B177F" w14:textId="77777777" w:rsidR="00713C6B" w:rsidRPr="00D8577C" w:rsidRDefault="00713C6B" w:rsidP="00EA1CB5">
                      <w:pPr>
                        <w:pStyle w:val="NoSpacing"/>
                        <w:jc w:val="center"/>
                        <w:rPr>
                          <w:sz w:val="16"/>
                          <w:szCs w:val="16"/>
                        </w:rPr>
                      </w:pPr>
                      <w:r>
                        <w:rPr>
                          <w:sz w:val="16"/>
                          <w:szCs w:val="16"/>
                        </w:rPr>
                        <w:t>4</w:t>
                      </w:r>
                    </w:p>
                  </w:txbxContent>
                </v:textbox>
                <w10:wrap anchorx="margin"/>
              </v:shape>
            </w:pict>
          </mc:Fallback>
        </mc:AlternateContent>
      </w:r>
      <w:r w:rsidR="00A95F7D" w:rsidRPr="004A1AB8">
        <w:rPr>
          <w:color w:val="2B2421"/>
        </w:rPr>
        <w:t>Click </w:t>
      </w:r>
      <w:r w:rsidR="00A95F7D" w:rsidRPr="004A1AB8">
        <w:rPr>
          <w:b/>
          <w:bCs/>
          <w:color w:val="2B2421"/>
        </w:rPr>
        <w:t>Create New</w:t>
      </w:r>
      <w:r w:rsidR="00A95F7D" w:rsidRPr="004A1AB8">
        <w:rPr>
          <w:color w:val="2B2421"/>
        </w:rPr>
        <w:t>.</w:t>
      </w:r>
    </w:p>
    <w:p w14:paraId="7D130D6A" w14:textId="77777777" w:rsidR="00DD2BEC" w:rsidRPr="004A1AB8" w:rsidRDefault="00EA1CB5" w:rsidP="00DD2BEC">
      <w:r>
        <w:rPr>
          <w:noProof/>
          <w:lang w:val="en-US"/>
        </w:rPr>
        <mc:AlternateContent>
          <mc:Choice Requires="wps">
            <w:drawing>
              <wp:anchor distT="0" distB="0" distL="114300" distR="114300" simplePos="0" relativeHeight="251785216" behindDoc="0" locked="0" layoutInCell="1" allowOverlap="1" wp14:anchorId="64CAB5E1" wp14:editId="4FB05739">
                <wp:simplePos x="0" y="0"/>
                <wp:positionH relativeFrom="column">
                  <wp:posOffset>-314325</wp:posOffset>
                </wp:positionH>
                <wp:positionV relativeFrom="paragraph">
                  <wp:posOffset>1485265</wp:posOffset>
                </wp:positionV>
                <wp:extent cx="381000" cy="371475"/>
                <wp:effectExtent l="19050" t="19050" r="38100" b="47625"/>
                <wp:wrapNone/>
                <wp:docPr id="115" name="Notched Right Arrow 11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F7F2D44" w14:textId="77777777" w:rsidR="00713C6B" w:rsidRPr="00E35407" w:rsidRDefault="00713C6B" w:rsidP="00EA1CB5">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AB5E1" id="Notched Right Arrow 115" o:spid="_x0000_s1082" type="#_x0000_t94" style="position:absolute;margin-left:-24.75pt;margin-top:116.95pt;width:30pt;height:29.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frg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" adj="11070" fillcolor="#dbdbdb" strokecolor="#41719c" strokeweight="1pt">
                <v:textbox>
                  <w:txbxContent>
                    <w:p w14:paraId="3F7F2D44" w14:textId="77777777" w:rsidR="00713C6B" w:rsidRPr="00E35407" w:rsidRDefault="00713C6B" w:rsidP="00EA1CB5">
                      <w:pPr>
                        <w:rPr>
                          <w:sz w:val="16"/>
                          <w:szCs w:val="16"/>
                        </w:rPr>
                      </w:pPr>
                      <w:r>
                        <w:rPr>
                          <w:sz w:val="16"/>
                          <w:szCs w:val="16"/>
                        </w:rPr>
                        <w:t>6</w:t>
                      </w:r>
                    </w:p>
                  </w:txbxContent>
                </v:textbox>
              </v:shape>
            </w:pict>
          </mc:Fallback>
        </mc:AlternateContent>
      </w:r>
      <w:r>
        <w:rPr>
          <w:noProof/>
          <w:lang w:val="en-US"/>
        </w:rPr>
        <mc:AlternateContent>
          <mc:Choice Requires="wps">
            <w:drawing>
              <wp:anchor distT="0" distB="0" distL="114300" distR="114300" simplePos="0" relativeHeight="251783168" behindDoc="0" locked="0" layoutInCell="1" allowOverlap="1" wp14:anchorId="3B0F016B" wp14:editId="49B64C4C">
                <wp:simplePos x="0" y="0"/>
                <wp:positionH relativeFrom="column">
                  <wp:posOffset>-314325</wp:posOffset>
                </wp:positionH>
                <wp:positionV relativeFrom="paragraph">
                  <wp:posOffset>610871</wp:posOffset>
                </wp:positionV>
                <wp:extent cx="381000" cy="381000"/>
                <wp:effectExtent l="19050" t="19050" r="38100" b="38100"/>
                <wp:wrapNone/>
                <wp:docPr id="114" name="Notched Right Arrow 114"/>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0E73378" w14:textId="77777777" w:rsidR="00713C6B" w:rsidRPr="00E35407" w:rsidRDefault="00713C6B"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016B" id="Notched Right Arrow 114" o:spid="_x0000_s1083" type="#_x0000_t94" style="position:absolute;margin-left:-24.75pt;margin-top:48.1pt;width:30pt;height:3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" adj="10800" fillcolor="#dbdbdb" strokecolor="#41719c" strokeweight="1pt">
                <v:textbox>
                  <w:txbxContent>
                    <w:p w14:paraId="30E73378" w14:textId="77777777" w:rsidR="00713C6B" w:rsidRPr="00E35407" w:rsidRDefault="00713C6B" w:rsidP="00EA1CB5">
                      <w:pPr>
                        <w:rPr>
                          <w:sz w:val="16"/>
                          <w:szCs w:val="16"/>
                        </w:rPr>
                      </w:pPr>
                      <w:r>
                        <w:rPr>
                          <w:sz w:val="16"/>
                          <w:szCs w:val="16"/>
                        </w:rPr>
                        <w:t>5</w:t>
                      </w:r>
                    </w:p>
                  </w:txbxContent>
                </v:textbox>
              </v:shape>
            </w:pict>
          </mc:Fallback>
        </mc:AlternateContent>
      </w:r>
      <w:r w:rsidR="00DD2BEC" w:rsidRPr="004A1AB8">
        <w:rPr>
          <w:noProof/>
          <w:lang w:val="en-US"/>
        </w:rPr>
        <w:drawing>
          <wp:inline distT="0" distB="0" distL="0" distR="0" wp14:anchorId="7199E50F" wp14:editId="37F56E68">
            <wp:extent cx="5943600" cy="3118745"/>
            <wp:effectExtent l="0" t="0" r="0" b="5715"/>
            <wp:docPr id="44" name="Picture 44" descr="C:\Users\USER\Pictures\SCREEN SHOTS\AR CUSTOMERS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 SHOTS\AR CUSTOMERS_L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18745"/>
                    </a:xfrm>
                    <a:prstGeom prst="rect">
                      <a:avLst/>
                    </a:prstGeom>
                    <a:noFill/>
                    <a:ln>
                      <a:noFill/>
                    </a:ln>
                  </pic:spPr>
                </pic:pic>
              </a:graphicData>
            </a:graphic>
          </wp:inline>
        </w:drawing>
      </w:r>
    </w:p>
    <w:p w14:paraId="5EF6A261" w14:textId="77777777" w:rsidR="00A95F7D" w:rsidRPr="004A1AB8" w:rsidRDefault="00A95F7D" w:rsidP="004E49F0">
      <w:pPr>
        <w:numPr>
          <w:ilvl w:val="0"/>
          <w:numId w:val="88"/>
        </w:numPr>
        <w:spacing w:before="150" w:after="150" w:line="288" w:lineRule="atLeast"/>
        <w:ind w:left="300" w:right="225"/>
        <w:rPr>
          <w:color w:val="2B2421"/>
        </w:rPr>
      </w:pPr>
      <w:r w:rsidRPr="004A1AB8">
        <w:rPr>
          <w:color w:val="2B2421"/>
        </w:rPr>
        <w:t>In the </w:t>
      </w:r>
      <w:r w:rsidRPr="004A1AB8">
        <w:rPr>
          <w:b/>
          <w:bCs/>
          <w:color w:val="2B2421"/>
        </w:rPr>
        <w:t>Customer Number</w:t>
      </w:r>
      <w:r w:rsidRPr="004A1AB8">
        <w:rPr>
          <w:color w:val="2B2421"/>
        </w:rPr>
        <w:t> field, enter the code for the new customer.</w:t>
      </w:r>
    </w:p>
    <w:p w14:paraId="36C03B48" w14:textId="77777777" w:rsidR="00A95F7D" w:rsidRPr="004A1AB8" w:rsidRDefault="00A95F7D" w:rsidP="004E49F0">
      <w:pPr>
        <w:numPr>
          <w:ilvl w:val="0"/>
          <w:numId w:val="89"/>
        </w:numPr>
        <w:spacing w:before="150" w:after="150" w:line="288" w:lineRule="atLeast"/>
        <w:ind w:left="300" w:right="225"/>
        <w:rPr>
          <w:color w:val="2B2421"/>
        </w:rPr>
      </w:pPr>
      <w:r w:rsidRPr="004A1AB8">
        <w:rPr>
          <w:color w:val="2B2421"/>
        </w:rPr>
        <w:lastRenderedPageBreak/>
        <w:t>Complete the fields on the customer record.</w:t>
      </w:r>
    </w:p>
    <w:p w14:paraId="07AEFD0C" w14:textId="77777777" w:rsidR="00A95F7D" w:rsidRPr="004A1AB8" w:rsidRDefault="00A95F7D" w:rsidP="004E49F0">
      <w:pPr>
        <w:numPr>
          <w:ilvl w:val="0"/>
          <w:numId w:val="90"/>
        </w:numPr>
        <w:spacing w:before="150" w:after="150" w:line="288" w:lineRule="atLeast"/>
        <w:ind w:left="300" w:right="225"/>
        <w:rPr>
          <w:color w:val="2B2421"/>
        </w:rPr>
      </w:pPr>
      <w:r w:rsidRPr="004A1AB8">
        <w:rPr>
          <w:color w:val="2B2421"/>
        </w:rPr>
        <w:t>Click </w:t>
      </w:r>
      <w:r w:rsidRPr="004A1AB8">
        <w:rPr>
          <w:b/>
          <w:bCs/>
          <w:color w:val="2B2421"/>
        </w:rPr>
        <w:t>Add</w:t>
      </w:r>
      <w:r w:rsidRPr="004A1AB8">
        <w:rPr>
          <w:color w:val="2B2421"/>
        </w:rPr>
        <w:t> to add the new customer.</w:t>
      </w:r>
    </w:p>
    <w:p w14:paraId="5F2E5833" w14:textId="77777777" w:rsidR="00A95F7D" w:rsidRPr="004A1AB8" w:rsidRDefault="00A95F7D" w:rsidP="004E49F0">
      <w:pPr>
        <w:numPr>
          <w:ilvl w:val="0"/>
          <w:numId w:val="91"/>
        </w:numPr>
        <w:spacing w:before="150" w:after="150" w:line="288" w:lineRule="atLeast"/>
        <w:ind w:left="300" w:right="225"/>
        <w:rPr>
          <w:color w:val="2B2421"/>
        </w:rPr>
      </w:pPr>
      <w:r w:rsidRPr="004A1AB8">
        <w:rPr>
          <w:color w:val="2B2421"/>
        </w:rPr>
        <w:t>If you want to add another record, repeat steps 2 through 5.</w:t>
      </w:r>
    </w:p>
    <w:p w14:paraId="0FFA8821" w14:textId="77777777" w:rsidR="00A95F7D" w:rsidRPr="004A1AB8" w:rsidRDefault="00A95F7D" w:rsidP="00A95F7D">
      <w:pPr>
        <w:spacing w:before="360" w:line="326" w:lineRule="atLeast"/>
        <w:rPr>
          <w:b/>
          <w:bCs/>
          <w:color w:val="2B2421"/>
        </w:rPr>
      </w:pPr>
      <w:r w:rsidRPr="004A1AB8">
        <w:rPr>
          <w:b/>
          <w:bCs/>
          <w:color w:val="2B2421"/>
        </w:rPr>
        <w:t>To edit or view an existing customer record:</w:t>
      </w:r>
    </w:p>
    <w:p w14:paraId="1945072C" w14:textId="77777777" w:rsidR="00A95F7D" w:rsidRPr="00580161" w:rsidRDefault="00A95F7D" w:rsidP="004E49F0">
      <w:pPr>
        <w:numPr>
          <w:ilvl w:val="0"/>
          <w:numId w:val="92"/>
        </w:numPr>
        <w:spacing w:before="180" w:after="100" w:afterAutospacing="1" w:line="267" w:lineRule="atLeast"/>
        <w:ind w:left="300" w:right="225"/>
        <w:rPr>
          <w:i/>
          <w:color w:val="2B2421"/>
          <w:sz w:val="20"/>
          <w:szCs w:val="20"/>
          <w:rPrChange w:id="180" w:author="USER" w:date="2017-06-01T15:57:00Z">
            <w:rPr>
              <w:color w:val="2B2421"/>
            </w:rPr>
          </w:rPrChange>
        </w:rPr>
      </w:pPr>
      <w:r w:rsidRPr="00580161">
        <w:rPr>
          <w:i/>
          <w:color w:val="2B2421"/>
          <w:sz w:val="20"/>
          <w:szCs w:val="20"/>
          <w:rPrChange w:id="181" w:author="USER" w:date="2017-06-01T15:57:00Z">
            <w:rPr>
              <w:color w:val="2B2421"/>
            </w:rPr>
          </w:rPrChange>
        </w:rPr>
        <w:t>Open </w:t>
      </w:r>
      <w:r w:rsidRPr="00580161">
        <w:rPr>
          <w:b/>
          <w:bCs/>
          <w:i/>
          <w:color w:val="2B2421"/>
          <w:sz w:val="20"/>
          <w:szCs w:val="20"/>
          <w:rPrChange w:id="182" w:author="USER" w:date="2017-06-01T15:57:00Z">
            <w:rPr>
              <w:b/>
              <w:bCs/>
              <w:color w:val="2B2421"/>
            </w:rPr>
          </w:rPrChange>
        </w:rPr>
        <w:t>Accounts Receivable</w:t>
      </w:r>
      <w:r w:rsidRPr="00580161">
        <w:rPr>
          <w:i/>
          <w:color w:val="2B2421"/>
          <w:sz w:val="20"/>
          <w:szCs w:val="20"/>
          <w:rPrChange w:id="183" w:author="USER" w:date="2017-06-01T15:57:00Z">
            <w:rPr>
              <w:color w:val="2B2421"/>
            </w:rPr>
          </w:rPrChange>
        </w:rPr>
        <w:t> &gt; </w:t>
      </w:r>
      <w:r w:rsidRPr="00580161">
        <w:rPr>
          <w:b/>
          <w:bCs/>
          <w:i/>
          <w:color w:val="2B2421"/>
          <w:sz w:val="20"/>
          <w:szCs w:val="20"/>
          <w:rPrChange w:id="184" w:author="USER" w:date="2017-06-01T15:57:00Z">
            <w:rPr>
              <w:b/>
              <w:bCs/>
              <w:color w:val="2B2421"/>
            </w:rPr>
          </w:rPrChange>
        </w:rPr>
        <w:t>A/R Customers</w:t>
      </w:r>
      <w:r w:rsidRPr="00580161">
        <w:rPr>
          <w:i/>
          <w:color w:val="2B2421"/>
          <w:sz w:val="20"/>
          <w:szCs w:val="20"/>
          <w:rPrChange w:id="185" w:author="USER" w:date="2017-06-01T15:57:00Z">
            <w:rPr>
              <w:color w:val="2B2421"/>
            </w:rPr>
          </w:rPrChange>
        </w:rPr>
        <w:t> &gt; </w:t>
      </w:r>
      <w:r w:rsidRPr="00580161">
        <w:rPr>
          <w:b/>
          <w:bCs/>
          <w:i/>
          <w:color w:val="2B2421"/>
          <w:sz w:val="20"/>
          <w:szCs w:val="20"/>
          <w:rPrChange w:id="186" w:author="USER" w:date="2017-06-01T15:57:00Z">
            <w:rPr>
              <w:b/>
              <w:bCs/>
              <w:color w:val="2B2421"/>
            </w:rPr>
          </w:rPrChange>
        </w:rPr>
        <w:t>Customers</w:t>
      </w:r>
      <w:r w:rsidRPr="00580161">
        <w:rPr>
          <w:i/>
          <w:color w:val="2B2421"/>
          <w:sz w:val="20"/>
          <w:szCs w:val="20"/>
          <w:rPrChange w:id="187" w:author="USER" w:date="2017-06-01T15:57:00Z">
            <w:rPr>
              <w:color w:val="2B2421"/>
            </w:rPr>
          </w:rPrChange>
        </w:rPr>
        <w:t>.</w:t>
      </w:r>
    </w:p>
    <w:p w14:paraId="0830EAC5" w14:textId="77777777" w:rsidR="00A95F7D" w:rsidRPr="00580161" w:rsidRDefault="00A95F7D">
      <w:pPr>
        <w:numPr>
          <w:ilvl w:val="0"/>
          <w:numId w:val="93"/>
        </w:numPr>
        <w:spacing w:before="150" w:after="120"/>
        <w:ind w:left="302" w:right="230"/>
        <w:rPr>
          <w:i/>
          <w:color w:val="2B2421"/>
          <w:sz w:val="20"/>
          <w:szCs w:val="20"/>
          <w:rPrChange w:id="188" w:author="USER" w:date="2017-06-01T15:57:00Z">
            <w:rPr>
              <w:color w:val="2B2421"/>
            </w:rPr>
          </w:rPrChange>
        </w:rPr>
        <w:pPrChange w:id="189" w:author="Priscilla Hope" w:date="2017-05-30T14:49:00Z">
          <w:pPr>
            <w:numPr>
              <w:numId w:val="93"/>
            </w:numPr>
            <w:tabs>
              <w:tab w:val="num" w:pos="720"/>
            </w:tabs>
            <w:spacing w:before="150" w:after="150" w:line="288" w:lineRule="atLeast"/>
            <w:ind w:left="300" w:right="225" w:hanging="360"/>
          </w:pPr>
        </w:pPrChange>
      </w:pPr>
      <w:r w:rsidRPr="00580161">
        <w:rPr>
          <w:i/>
          <w:color w:val="2B2421"/>
          <w:sz w:val="20"/>
          <w:szCs w:val="20"/>
          <w:rPrChange w:id="190" w:author="USER" w:date="2017-06-01T15:57:00Z">
            <w:rPr>
              <w:color w:val="2B2421"/>
            </w:rPr>
          </w:rPrChange>
        </w:rPr>
        <w:t>In the </w:t>
      </w:r>
      <w:r w:rsidRPr="00580161">
        <w:rPr>
          <w:b/>
          <w:bCs/>
          <w:i/>
          <w:color w:val="2B2421"/>
          <w:sz w:val="20"/>
          <w:szCs w:val="20"/>
          <w:rPrChange w:id="191" w:author="USER" w:date="2017-06-01T15:57:00Z">
            <w:rPr>
              <w:b/>
              <w:bCs/>
              <w:color w:val="2B2421"/>
            </w:rPr>
          </w:rPrChange>
        </w:rPr>
        <w:t>Customer Number</w:t>
      </w:r>
      <w:r w:rsidRPr="00580161">
        <w:rPr>
          <w:i/>
          <w:color w:val="2B2421"/>
          <w:sz w:val="20"/>
          <w:szCs w:val="20"/>
          <w:rPrChange w:id="192" w:author="USER" w:date="2017-06-01T15:57:00Z">
            <w:rPr>
              <w:color w:val="2B2421"/>
            </w:rPr>
          </w:rPrChange>
        </w:rPr>
        <w:t> field, select the code for the customer record you want to edit.</w:t>
      </w:r>
    </w:p>
    <w:p w14:paraId="57AB3B7E" w14:textId="77777777" w:rsidR="00A95F7D" w:rsidRPr="00580161" w:rsidRDefault="00A95F7D" w:rsidP="004E49F0">
      <w:pPr>
        <w:numPr>
          <w:ilvl w:val="0"/>
          <w:numId w:val="94"/>
        </w:numPr>
        <w:spacing w:before="150" w:after="150" w:line="288" w:lineRule="atLeast"/>
        <w:ind w:left="300" w:right="225"/>
        <w:rPr>
          <w:i/>
          <w:color w:val="2B2421"/>
          <w:sz w:val="20"/>
          <w:szCs w:val="20"/>
          <w:rPrChange w:id="193" w:author="USER" w:date="2017-06-01T15:57:00Z">
            <w:rPr>
              <w:color w:val="2B2421"/>
            </w:rPr>
          </w:rPrChange>
        </w:rPr>
      </w:pPr>
      <w:r w:rsidRPr="00580161">
        <w:rPr>
          <w:i/>
          <w:color w:val="2B2421"/>
          <w:sz w:val="20"/>
          <w:szCs w:val="20"/>
          <w:rPrChange w:id="194" w:author="USER" w:date="2017-06-01T15:57:00Z">
            <w:rPr>
              <w:color w:val="2B2421"/>
            </w:rPr>
          </w:rPrChange>
        </w:rPr>
        <w:t>Make the changes you need in the record.</w:t>
      </w:r>
    </w:p>
    <w:p w14:paraId="5F1625E4" w14:textId="77777777" w:rsidR="00A95F7D" w:rsidRPr="00580161" w:rsidRDefault="00A95F7D" w:rsidP="004E49F0">
      <w:pPr>
        <w:numPr>
          <w:ilvl w:val="0"/>
          <w:numId w:val="95"/>
        </w:numPr>
        <w:spacing w:before="150" w:after="150" w:line="288" w:lineRule="atLeast"/>
        <w:ind w:left="300" w:right="225"/>
        <w:rPr>
          <w:i/>
          <w:color w:val="2B2421"/>
          <w:sz w:val="20"/>
          <w:szCs w:val="20"/>
          <w:rPrChange w:id="195" w:author="USER" w:date="2017-06-01T15:57:00Z">
            <w:rPr>
              <w:color w:val="2B2421"/>
            </w:rPr>
          </w:rPrChange>
        </w:rPr>
      </w:pPr>
      <w:r w:rsidRPr="00580161">
        <w:rPr>
          <w:i/>
          <w:color w:val="2B2421"/>
          <w:sz w:val="20"/>
          <w:szCs w:val="20"/>
          <w:rPrChange w:id="196" w:author="USER" w:date="2017-06-01T15:57:00Z">
            <w:rPr>
              <w:color w:val="2B2421"/>
            </w:rPr>
          </w:rPrChange>
        </w:rPr>
        <w:t>When finished, click </w:t>
      </w:r>
      <w:r w:rsidRPr="00580161">
        <w:rPr>
          <w:b/>
          <w:bCs/>
          <w:i/>
          <w:color w:val="2B2421"/>
          <w:sz w:val="20"/>
          <w:szCs w:val="20"/>
          <w:rPrChange w:id="197" w:author="USER" w:date="2017-06-01T15:57:00Z">
            <w:rPr>
              <w:b/>
              <w:bCs/>
              <w:color w:val="2B2421"/>
            </w:rPr>
          </w:rPrChange>
        </w:rPr>
        <w:t>Save</w:t>
      </w:r>
      <w:r w:rsidRPr="00580161">
        <w:rPr>
          <w:i/>
          <w:color w:val="2B2421"/>
          <w:sz w:val="20"/>
          <w:szCs w:val="20"/>
          <w:rPrChange w:id="198" w:author="USER" w:date="2017-06-01T15:57:00Z">
            <w:rPr>
              <w:color w:val="2B2421"/>
            </w:rPr>
          </w:rPrChange>
        </w:rPr>
        <w:t> to record your changes.</w:t>
      </w:r>
    </w:p>
    <w:p w14:paraId="6FB882DA" w14:textId="77777777" w:rsidR="00A95F7D" w:rsidRPr="00580161" w:rsidRDefault="00A95F7D" w:rsidP="00A95F7D">
      <w:pPr>
        <w:spacing w:before="360" w:line="326" w:lineRule="atLeast"/>
        <w:rPr>
          <w:b/>
          <w:bCs/>
          <w:i/>
          <w:color w:val="2B2421"/>
          <w:sz w:val="20"/>
          <w:szCs w:val="20"/>
          <w:rPrChange w:id="199" w:author="USER" w:date="2017-06-01T15:57:00Z">
            <w:rPr>
              <w:b/>
              <w:bCs/>
              <w:color w:val="2B2421"/>
            </w:rPr>
          </w:rPrChange>
        </w:rPr>
      </w:pPr>
      <w:r w:rsidRPr="00580161">
        <w:rPr>
          <w:b/>
          <w:bCs/>
          <w:i/>
          <w:color w:val="2B2421"/>
          <w:sz w:val="20"/>
          <w:szCs w:val="20"/>
          <w:rPrChange w:id="200" w:author="USER" w:date="2017-06-01T15:57:00Z">
            <w:rPr>
              <w:b/>
              <w:bCs/>
              <w:color w:val="2B2421"/>
            </w:rPr>
          </w:rPrChange>
        </w:rPr>
        <w:t>To delete a customer record:</w:t>
      </w:r>
    </w:p>
    <w:p w14:paraId="1480DC09" w14:textId="77777777" w:rsidR="00A95F7D" w:rsidRPr="00580161" w:rsidRDefault="00A95F7D" w:rsidP="004E49F0">
      <w:pPr>
        <w:numPr>
          <w:ilvl w:val="0"/>
          <w:numId w:val="96"/>
        </w:numPr>
        <w:spacing w:before="180" w:after="100" w:afterAutospacing="1" w:line="267" w:lineRule="atLeast"/>
        <w:ind w:left="300" w:right="225"/>
        <w:rPr>
          <w:i/>
          <w:color w:val="2B2421"/>
          <w:sz w:val="20"/>
          <w:szCs w:val="20"/>
          <w:rPrChange w:id="201" w:author="USER" w:date="2017-06-01T15:57:00Z">
            <w:rPr>
              <w:color w:val="2B2421"/>
            </w:rPr>
          </w:rPrChange>
        </w:rPr>
      </w:pPr>
      <w:r w:rsidRPr="00580161">
        <w:rPr>
          <w:i/>
          <w:color w:val="2B2421"/>
          <w:sz w:val="20"/>
          <w:szCs w:val="20"/>
          <w:rPrChange w:id="202" w:author="USER" w:date="2017-06-01T15:57:00Z">
            <w:rPr>
              <w:color w:val="2B2421"/>
            </w:rPr>
          </w:rPrChange>
        </w:rPr>
        <w:t>Open </w:t>
      </w:r>
      <w:r w:rsidRPr="00580161">
        <w:rPr>
          <w:b/>
          <w:bCs/>
          <w:i/>
          <w:color w:val="2B2421"/>
          <w:sz w:val="20"/>
          <w:szCs w:val="20"/>
          <w:rPrChange w:id="203" w:author="USER" w:date="2017-06-01T15:57:00Z">
            <w:rPr>
              <w:b/>
              <w:bCs/>
              <w:color w:val="2B2421"/>
            </w:rPr>
          </w:rPrChange>
        </w:rPr>
        <w:t>Accounts Receivable</w:t>
      </w:r>
      <w:r w:rsidRPr="00580161">
        <w:rPr>
          <w:i/>
          <w:color w:val="2B2421"/>
          <w:sz w:val="20"/>
          <w:szCs w:val="20"/>
          <w:rPrChange w:id="204" w:author="USER" w:date="2017-06-01T15:57:00Z">
            <w:rPr>
              <w:color w:val="2B2421"/>
            </w:rPr>
          </w:rPrChange>
        </w:rPr>
        <w:t> &gt; </w:t>
      </w:r>
      <w:r w:rsidRPr="00580161">
        <w:rPr>
          <w:b/>
          <w:bCs/>
          <w:i/>
          <w:color w:val="2B2421"/>
          <w:sz w:val="20"/>
          <w:szCs w:val="20"/>
          <w:rPrChange w:id="205" w:author="USER" w:date="2017-06-01T15:57:00Z">
            <w:rPr>
              <w:b/>
              <w:bCs/>
              <w:color w:val="2B2421"/>
            </w:rPr>
          </w:rPrChange>
        </w:rPr>
        <w:t>A/R Customers</w:t>
      </w:r>
      <w:r w:rsidRPr="00580161">
        <w:rPr>
          <w:i/>
          <w:color w:val="2B2421"/>
          <w:sz w:val="20"/>
          <w:szCs w:val="20"/>
          <w:rPrChange w:id="206" w:author="USER" w:date="2017-06-01T15:57:00Z">
            <w:rPr>
              <w:color w:val="2B2421"/>
            </w:rPr>
          </w:rPrChange>
        </w:rPr>
        <w:t> &gt; </w:t>
      </w:r>
      <w:r w:rsidRPr="00580161">
        <w:rPr>
          <w:b/>
          <w:bCs/>
          <w:i/>
          <w:color w:val="2B2421"/>
          <w:sz w:val="20"/>
          <w:szCs w:val="20"/>
          <w:rPrChange w:id="207" w:author="USER" w:date="2017-06-01T15:57:00Z">
            <w:rPr>
              <w:b/>
              <w:bCs/>
              <w:color w:val="2B2421"/>
            </w:rPr>
          </w:rPrChange>
        </w:rPr>
        <w:t>Customers</w:t>
      </w:r>
      <w:r w:rsidRPr="00580161">
        <w:rPr>
          <w:i/>
          <w:color w:val="2B2421"/>
          <w:sz w:val="20"/>
          <w:szCs w:val="20"/>
          <w:rPrChange w:id="208" w:author="USER" w:date="2017-06-01T15:57:00Z">
            <w:rPr>
              <w:color w:val="2B2421"/>
            </w:rPr>
          </w:rPrChange>
        </w:rPr>
        <w:t>.</w:t>
      </w:r>
    </w:p>
    <w:p w14:paraId="2E85FC0B" w14:textId="77777777" w:rsidR="00A95F7D" w:rsidRPr="00580161" w:rsidRDefault="00A95F7D">
      <w:pPr>
        <w:numPr>
          <w:ilvl w:val="0"/>
          <w:numId w:val="97"/>
        </w:numPr>
        <w:spacing w:before="150" w:after="120"/>
        <w:ind w:left="302" w:right="230"/>
        <w:rPr>
          <w:i/>
          <w:color w:val="2B2421"/>
          <w:sz w:val="20"/>
          <w:szCs w:val="20"/>
          <w:rPrChange w:id="209" w:author="USER" w:date="2017-06-01T15:57:00Z">
            <w:rPr>
              <w:color w:val="2B2421"/>
            </w:rPr>
          </w:rPrChange>
        </w:rPr>
        <w:pPrChange w:id="210" w:author="Priscilla Hope" w:date="2017-05-30T14:49:00Z">
          <w:pPr>
            <w:numPr>
              <w:numId w:val="97"/>
            </w:numPr>
            <w:tabs>
              <w:tab w:val="num" w:pos="720"/>
            </w:tabs>
            <w:spacing w:before="150" w:after="150" w:line="288" w:lineRule="atLeast"/>
            <w:ind w:left="300" w:right="225" w:hanging="360"/>
          </w:pPr>
        </w:pPrChange>
      </w:pPr>
      <w:r w:rsidRPr="00580161">
        <w:rPr>
          <w:i/>
          <w:color w:val="2B2421"/>
          <w:sz w:val="20"/>
          <w:szCs w:val="20"/>
          <w:rPrChange w:id="211" w:author="USER" w:date="2017-06-01T15:57:00Z">
            <w:rPr>
              <w:color w:val="2B2421"/>
            </w:rPr>
          </w:rPrChange>
        </w:rPr>
        <w:t>In the </w:t>
      </w:r>
      <w:r w:rsidRPr="00580161">
        <w:rPr>
          <w:b/>
          <w:bCs/>
          <w:i/>
          <w:color w:val="2B2421"/>
          <w:sz w:val="20"/>
          <w:szCs w:val="20"/>
          <w:rPrChange w:id="212" w:author="USER" w:date="2017-06-01T15:57:00Z">
            <w:rPr>
              <w:b/>
              <w:bCs/>
              <w:color w:val="2B2421"/>
            </w:rPr>
          </w:rPrChange>
        </w:rPr>
        <w:t>Customer Number</w:t>
      </w:r>
      <w:r w:rsidRPr="00580161">
        <w:rPr>
          <w:i/>
          <w:color w:val="2B2421"/>
          <w:sz w:val="20"/>
          <w:szCs w:val="20"/>
          <w:rPrChange w:id="213" w:author="USER" w:date="2017-06-01T15:57:00Z">
            <w:rPr>
              <w:color w:val="2B2421"/>
            </w:rPr>
          </w:rPrChange>
        </w:rPr>
        <w:t> field, select the code for the customer record you want to delete.</w:t>
      </w:r>
    </w:p>
    <w:p w14:paraId="6523035E" w14:textId="77777777" w:rsidR="00A95F7D" w:rsidRPr="00580161" w:rsidRDefault="00A95F7D" w:rsidP="004E49F0">
      <w:pPr>
        <w:numPr>
          <w:ilvl w:val="0"/>
          <w:numId w:val="98"/>
        </w:numPr>
        <w:spacing w:before="150" w:after="150" w:line="288" w:lineRule="atLeast"/>
        <w:ind w:left="300" w:right="225"/>
        <w:rPr>
          <w:i/>
          <w:color w:val="2B2421"/>
          <w:sz w:val="20"/>
          <w:szCs w:val="20"/>
          <w:rPrChange w:id="214" w:author="USER" w:date="2017-06-01T15:57:00Z">
            <w:rPr>
              <w:color w:val="2B2421"/>
            </w:rPr>
          </w:rPrChange>
        </w:rPr>
      </w:pPr>
      <w:r w:rsidRPr="00580161">
        <w:rPr>
          <w:i/>
          <w:color w:val="2B2421"/>
          <w:sz w:val="20"/>
          <w:szCs w:val="20"/>
          <w:rPrChange w:id="215" w:author="USER" w:date="2017-06-01T15:57:00Z">
            <w:rPr>
              <w:color w:val="2B2421"/>
            </w:rPr>
          </w:rPrChange>
        </w:rPr>
        <w:t>Click the </w:t>
      </w:r>
      <w:r w:rsidRPr="00580161">
        <w:rPr>
          <w:b/>
          <w:bCs/>
          <w:i/>
          <w:color w:val="2B2421"/>
          <w:sz w:val="20"/>
          <w:szCs w:val="20"/>
          <w:rPrChange w:id="216" w:author="USER" w:date="2017-06-01T15:57:00Z">
            <w:rPr>
              <w:b/>
              <w:bCs/>
              <w:color w:val="2B2421"/>
            </w:rPr>
          </w:rPrChange>
        </w:rPr>
        <w:t>Delete</w:t>
      </w:r>
      <w:r w:rsidRPr="00580161">
        <w:rPr>
          <w:i/>
          <w:color w:val="2B2421"/>
          <w:sz w:val="20"/>
          <w:szCs w:val="20"/>
          <w:rPrChange w:id="217" w:author="USER" w:date="2017-06-01T15:57:00Z">
            <w:rPr>
              <w:color w:val="2B2421"/>
            </w:rPr>
          </w:rPrChange>
        </w:rPr>
        <w:t> button.</w:t>
      </w:r>
    </w:p>
    <w:p w14:paraId="0B451108" w14:textId="77777777" w:rsidR="00A95F7D" w:rsidRPr="004A1AB8" w:rsidRDefault="00A95F7D" w:rsidP="004E49F0">
      <w:pPr>
        <w:numPr>
          <w:ilvl w:val="0"/>
          <w:numId w:val="99"/>
        </w:numPr>
        <w:spacing w:before="150" w:after="150" w:line="288" w:lineRule="atLeast"/>
        <w:ind w:left="300" w:right="225"/>
        <w:rPr>
          <w:color w:val="2B2421"/>
        </w:rPr>
      </w:pPr>
      <w:r w:rsidRPr="00580161">
        <w:rPr>
          <w:i/>
          <w:color w:val="2B2421"/>
          <w:sz w:val="20"/>
          <w:szCs w:val="20"/>
          <w:rPrChange w:id="218" w:author="USER" w:date="2017-06-01T15:57:00Z">
            <w:rPr>
              <w:color w:val="2B2421"/>
            </w:rPr>
          </w:rPrChange>
        </w:rPr>
        <w:t>If a message appears asking you to confirm the deletion, click </w:t>
      </w:r>
      <w:r w:rsidRPr="00580161">
        <w:rPr>
          <w:b/>
          <w:bCs/>
          <w:i/>
          <w:color w:val="2B2421"/>
          <w:sz w:val="20"/>
          <w:szCs w:val="20"/>
          <w:rPrChange w:id="219" w:author="USER" w:date="2017-06-01T15:57:00Z">
            <w:rPr>
              <w:b/>
              <w:bCs/>
              <w:color w:val="2B2421"/>
            </w:rPr>
          </w:rPrChange>
        </w:rPr>
        <w:t>Yes</w:t>
      </w:r>
      <w:r w:rsidRPr="00580161">
        <w:rPr>
          <w:i/>
          <w:color w:val="2B2421"/>
          <w:sz w:val="20"/>
          <w:szCs w:val="20"/>
          <w:rPrChange w:id="220" w:author="USER" w:date="2017-06-01T15:57:00Z">
            <w:rPr>
              <w:color w:val="2B2421"/>
            </w:rPr>
          </w:rPrChange>
        </w:rPr>
        <w:t>.</w:t>
      </w:r>
    </w:p>
    <w:p w14:paraId="73AB1840" w14:textId="77777777" w:rsidR="003F5B3B" w:rsidRPr="004A1AB8" w:rsidRDefault="003F5B3B" w:rsidP="003F5B3B">
      <w:pPr>
        <w:spacing w:before="150" w:after="150" w:line="288" w:lineRule="atLeast"/>
        <w:ind w:right="225"/>
        <w:rPr>
          <w:color w:val="2B2421"/>
        </w:rPr>
      </w:pPr>
    </w:p>
    <w:p w14:paraId="05CE3FDF" w14:textId="77777777" w:rsidR="003F5B3B" w:rsidRPr="004A1AB8" w:rsidRDefault="003F5B3B" w:rsidP="003F5B3B">
      <w:pPr>
        <w:spacing w:before="150" w:after="150" w:line="288" w:lineRule="atLeast"/>
        <w:ind w:right="225"/>
        <w:rPr>
          <w:color w:val="2B2421"/>
        </w:rPr>
      </w:pPr>
    </w:p>
    <w:p w14:paraId="547501C9" w14:textId="77777777" w:rsidR="003F5B3B" w:rsidRPr="004A1AB8" w:rsidRDefault="003F5B3B" w:rsidP="003F5B3B">
      <w:pPr>
        <w:spacing w:before="150" w:after="150" w:line="288" w:lineRule="atLeast"/>
        <w:ind w:right="225"/>
        <w:rPr>
          <w:color w:val="2B2421"/>
        </w:rPr>
      </w:pPr>
    </w:p>
    <w:p w14:paraId="27D26991" w14:textId="77777777" w:rsidR="003C0375" w:rsidRDefault="003C0375">
      <w:pPr>
        <w:spacing w:after="200" w:line="276" w:lineRule="auto"/>
        <w:rPr>
          <w:color w:val="2B2421"/>
        </w:rPr>
      </w:pPr>
      <w:r>
        <w:rPr>
          <w:color w:val="2B2421"/>
        </w:rPr>
        <w:br w:type="page"/>
      </w:r>
    </w:p>
    <w:p w14:paraId="4E28A895" w14:textId="77777777" w:rsidR="000E242E" w:rsidRPr="004A1AB8" w:rsidRDefault="000E242E" w:rsidP="003C0375">
      <w:pPr>
        <w:pStyle w:val="Heading3"/>
      </w:pPr>
      <w:bookmarkStart w:id="221" w:name="_Toc480286508"/>
      <w:r w:rsidRPr="004A1AB8">
        <w:lastRenderedPageBreak/>
        <w:t>Invoicing a Customer</w:t>
      </w:r>
      <w:bookmarkEnd w:id="221"/>
    </w:p>
    <w:p w14:paraId="08D82BDB" w14:textId="77777777" w:rsidR="000E242E" w:rsidRPr="004A1AB8" w:rsidRDefault="000E242E" w:rsidP="000E242E">
      <w:pPr>
        <w:spacing w:before="360" w:line="326" w:lineRule="atLeast"/>
        <w:rPr>
          <w:b/>
          <w:bCs/>
          <w:color w:val="2B2421"/>
        </w:rPr>
      </w:pPr>
      <w:r w:rsidRPr="004A1AB8">
        <w:rPr>
          <w:b/>
          <w:bCs/>
          <w:color w:val="2B2421"/>
        </w:rPr>
        <w:t>To add an invoice:</w:t>
      </w:r>
    </w:p>
    <w:p w14:paraId="68172E39" w14:textId="77777777" w:rsidR="000E242E" w:rsidRPr="004A1AB8" w:rsidRDefault="000E242E" w:rsidP="004E49F0">
      <w:pPr>
        <w:numPr>
          <w:ilvl w:val="0"/>
          <w:numId w:val="54"/>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Invoice Entry</w:t>
      </w:r>
      <w:r w:rsidRPr="004A1AB8">
        <w:rPr>
          <w:color w:val="2B2421"/>
        </w:rPr>
        <w:t>.</w:t>
      </w:r>
    </w:p>
    <w:p w14:paraId="5C552D5A" w14:textId="77777777" w:rsidR="00F679B2" w:rsidRDefault="00EA1CB5" w:rsidP="00F679B2">
      <w:pPr>
        <w:rPr>
          <w:ins w:id="222" w:author="Priscilla Hope" w:date="2017-05-30T14:50:00Z"/>
        </w:rPr>
      </w:pPr>
      <w:r>
        <w:rPr>
          <w:noProof/>
          <w:lang w:val="en-US"/>
        </w:rPr>
        <mc:AlternateContent>
          <mc:Choice Requires="wps">
            <w:drawing>
              <wp:anchor distT="0" distB="0" distL="114300" distR="114300" simplePos="0" relativeHeight="251791360" behindDoc="0" locked="0" layoutInCell="1" allowOverlap="1" wp14:anchorId="5D994C4B" wp14:editId="5D10C225">
                <wp:simplePos x="0" y="0"/>
                <wp:positionH relativeFrom="column">
                  <wp:posOffset>1343025</wp:posOffset>
                </wp:positionH>
                <wp:positionV relativeFrom="paragraph">
                  <wp:posOffset>1216660</wp:posOffset>
                </wp:positionV>
                <wp:extent cx="381000" cy="381000"/>
                <wp:effectExtent l="19050" t="19050" r="38100" b="38100"/>
                <wp:wrapNone/>
                <wp:docPr id="118" name="Notched Right Arrow 118"/>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BB84486"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94C4B" id="Notched Right Arrow 118" o:spid="_x0000_s1084" type="#_x0000_t94" style="position:absolute;margin-left:105.75pt;margin-top:95.8pt;width:30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" adj="10800" fillcolor="#dbdbdb" strokecolor="#41719c" strokeweight="1pt">
                <v:textbox>
                  <w:txbxContent>
                    <w:p w14:paraId="2BB84486" w14:textId="77777777" w:rsidR="00713C6B" w:rsidRPr="00E35407" w:rsidRDefault="00713C6B"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789312" behindDoc="0" locked="0" layoutInCell="1" allowOverlap="1" wp14:anchorId="66F4EAAB" wp14:editId="5CDB8B2B">
                <wp:simplePos x="0" y="0"/>
                <wp:positionH relativeFrom="column">
                  <wp:posOffset>-390525</wp:posOffset>
                </wp:positionH>
                <wp:positionV relativeFrom="paragraph">
                  <wp:posOffset>1247140</wp:posOffset>
                </wp:positionV>
                <wp:extent cx="381000" cy="371475"/>
                <wp:effectExtent l="19050" t="19050" r="38100" b="47625"/>
                <wp:wrapNone/>
                <wp:docPr id="117" name="Notched Right Arrow 11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1D9CAAB" w14:textId="77777777" w:rsidR="00713C6B" w:rsidRPr="00E35407" w:rsidRDefault="00713C6B"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4EAAB" id="Notched Right Arrow 117" o:spid="_x0000_s1085" type="#_x0000_t94" style="position:absolute;margin-left:-30.75pt;margin-top:98.2pt;width:30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8+xrQ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" adj="11070" fillcolor="#dbdbdb" strokecolor="#41719c" strokeweight="1pt">
                <v:textbox>
                  <w:txbxContent>
                    <w:p w14:paraId="71D9CAAB" w14:textId="77777777" w:rsidR="00713C6B" w:rsidRPr="00E35407" w:rsidRDefault="00713C6B" w:rsidP="00EA1CB5">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787264" behindDoc="0" locked="0" layoutInCell="1" allowOverlap="1" wp14:anchorId="6D76E3C9" wp14:editId="050D76D5">
                <wp:simplePos x="0" y="0"/>
                <wp:positionH relativeFrom="margin">
                  <wp:posOffset>990282</wp:posOffset>
                </wp:positionH>
                <wp:positionV relativeFrom="paragraph">
                  <wp:posOffset>139384</wp:posOffset>
                </wp:positionV>
                <wp:extent cx="551815" cy="337820"/>
                <wp:effectExtent l="0" t="26352" r="31432" b="31433"/>
                <wp:wrapNone/>
                <wp:docPr id="116" name="Notched Right Arrow 11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71FE60B" w14:textId="77777777" w:rsidR="00713C6B" w:rsidRPr="00D8577C" w:rsidRDefault="00713C6B"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E3C9" id="Notched Right Arrow 116" o:spid="_x0000_s1086" type="#_x0000_t94" style="position:absolute;margin-left:77.95pt;margin-top:11pt;width:43.45pt;height:26.6pt;rotation:90;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" adj="15096,2924" fillcolor="#dbdbdb" strokecolor="#41719c" strokeweight="1pt">
                <v:textbox style="layout-flow:vertical;mso-layout-flow-alt:bottom-to-top">
                  <w:txbxContent>
                    <w:p w14:paraId="171FE60B" w14:textId="77777777" w:rsidR="00713C6B" w:rsidRPr="00D8577C" w:rsidRDefault="00713C6B" w:rsidP="00EA1CB5">
                      <w:pPr>
                        <w:pStyle w:val="NoSpacing"/>
                        <w:jc w:val="center"/>
                        <w:rPr>
                          <w:sz w:val="16"/>
                          <w:szCs w:val="16"/>
                        </w:rPr>
                      </w:pPr>
                      <w:r>
                        <w:rPr>
                          <w:sz w:val="16"/>
                          <w:szCs w:val="16"/>
                        </w:rPr>
                        <w:t>1</w:t>
                      </w:r>
                    </w:p>
                  </w:txbxContent>
                </v:textbox>
                <w10:wrap anchorx="margin"/>
              </v:shape>
            </w:pict>
          </mc:Fallback>
        </mc:AlternateContent>
      </w:r>
      <w:r w:rsidR="00F679B2" w:rsidRPr="004A1AB8">
        <w:rPr>
          <w:noProof/>
          <w:lang w:val="en-US"/>
        </w:rPr>
        <w:drawing>
          <wp:inline distT="0" distB="0" distL="0" distR="0" wp14:anchorId="70947090" wp14:editId="09AF4472">
            <wp:extent cx="5943240" cy="3657600"/>
            <wp:effectExtent l="0" t="0" r="635" b="0"/>
            <wp:docPr id="47" name="Picture 47" descr="C:\Users\USER\Pictures\SCREEN SHOTS\USED\AR2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 SHOTS\USED\AR2_LI (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7874" cy="3660452"/>
                    </a:xfrm>
                    <a:prstGeom prst="rect">
                      <a:avLst/>
                    </a:prstGeom>
                    <a:noFill/>
                    <a:ln>
                      <a:noFill/>
                    </a:ln>
                  </pic:spPr>
                </pic:pic>
              </a:graphicData>
            </a:graphic>
          </wp:inline>
        </w:drawing>
      </w:r>
    </w:p>
    <w:p w14:paraId="4AB9BE12" w14:textId="77777777" w:rsidR="00FE5283" w:rsidRPr="004A1AB8" w:rsidRDefault="00FE5283" w:rsidP="00F679B2"/>
    <w:p w14:paraId="52BD935A" w14:textId="77777777" w:rsidR="000E242E" w:rsidRPr="004A1AB8" w:rsidRDefault="000E242E">
      <w:pPr>
        <w:spacing w:before="180" w:after="100" w:afterAutospacing="1" w:line="267" w:lineRule="atLeast"/>
        <w:ind w:left="360" w:right="225"/>
        <w:rPr>
          <w:color w:val="2B2421"/>
        </w:rPr>
        <w:pPrChange w:id="223" w:author="USER" w:date="2017-06-01T15:59:00Z">
          <w:pPr>
            <w:numPr>
              <w:numId w:val="55"/>
            </w:numPr>
            <w:tabs>
              <w:tab w:val="num" w:pos="720"/>
            </w:tabs>
            <w:spacing w:before="180" w:after="100" w:afterAutospacing="1" w:line="267" w:lineRule="atLeast"/>
            <w:ind w:left="300" w:right="225" w:hanging="360"/>
          </w:pPr>
        </w:pPrChange>
      </w:pPr>
      <w:r w:rsidRPr="00580161">
        <w:rPr>
          <w:i/>
          <w:color w:val="2B2421"/>
          <w:sz w:val="20"/>
          <w:szCs w:val="20"/>
          <w:rPrChange w:id="224" w:author="USER" w:date="2017-06-01T15:59:00Z">
            <w:rPr>
              <w:color w:val="2B2421"/>
            </w:rPr>
          </w:rPrChange>
        </w:rPr>
        <w:t>Use the </w:t>
      </w:r>
      <w:r w:rsidRPr="00580161">
        <w:rPr>
          <w:b/>
          <w:bCs/>
          <w:i/>
          <w:color w:val="2B2421"/>
          <w:sz w:val="20"/>
          <w:szCs w:val="20"/>
          <w:rPrChange w:id="225" w:author="USER" w:date="2017-06-01T15:59:00Z">
            <w:rPr>
              <w:b/>
              <w:bCs/>
              <w:color w:val="2B2421"/>
            </w:rPr>
          </w:rPrChange>
        </w:rPr>
        <w:t>Batch Number</w:t>
      </w:r>
      <w:r w:rsidRPr="00580161">
        <w:rPr>
          <w:i/>
          <w:color w:val="2B2421"/>
          <w:sz w:val="20"/>
          <w:szCs w:val="20"/>
          <w:rPrChange w:id="226" w:author="USER" w:date="2017-06-01T15:59:00Z">
            <w:rPr>
              <w:color w:val="2B2421"/>
            </w:rPr>
          </w:rPrChange>
        </w:rPr>
        <w:t> field to specify an existing batch, or create a new batch as follows</w:t>
      </w:r>
      <w:r w:rsidRPr="004A1AB8">
        <w:rPr>
          <w:color w:val="2B2421"/>
        </w:rPr>
        <w:t>:</w:t>
      </w:r>
    </w:p>
    <w:p w14:paraId="4DCAC33A" w14:textId="77777777" w:rsidR="000E242E" w:rsidRPr="004A1AB8" w:rsidRDefault="000E242E">
      <w:pPr>
        <w:numPr>
          <w:ilvl w:val="1"/>
          <w:numId w:val="56"/>
        </w:numPr>
        <w:spacing w:before="120" w:after="150"/>
        <w:ind w:left="605" w:right="446"/>
        <w:rPr>
          <w:color w:val="2B2421"/>
        </w:rPr>
        <w:pPrChange w:id="227" w:author="Priscilla Hope" w:date="2017-05-30T14:50:00Z">
          <w:pPr>
            <w:numPr>
              <w:ilvl w:val="1"/>
              <w:numId w:val="56"/>
            </w:numPr>
            <w:tabs>
              <w:tab w:val="num" w:pos="1440"/>
            </w:tabs>
            <w:spacing w:before="150" w:after="150" w:line="288" w:lineRule="atLeast"/>
            <w:ind w:left="600" w:right="450" w:hanging="360"/>
          </w:pPr>
        </w:pPrChange>
      </w:pPr>
      <w:r w:rsidRPr="004A1AB8">
        <w:rPr>
          <w:color w:val="2B2421"/>
        </w:rPr>
        <w:t>Click the </w:t>
      </w:r>
      <w:r w:rsidRPr="004A1AB8">
        <w:rPr>
          <w:b/>
          <w:bCs/>
          <w:color w:val="2B2421"/>
        </w:rPr>
        <w:t>Create New Batch</w:t>
      </w:r>
      <w:r w:rsidRPr="004A1AB8">
        <w:rPr>
          <w:color w:val="2B2421"/>
        </w:rPr>
        <w:t> button.</w:t>
      </w:r>
    </w:p>
    <w:p w14:paraId="76B0789C" w14:textId="77777777" w:rsidR="000E242E" w:rsidRPr="00580161" w:rsidRDefault="000E242E" w:rsidP="000E242E">
      <w:pPr>
        <w:spacing w:before="180" w:after="100" w:afterAutospacing="1" w:line="267" w:lineRule="atLeast"/>
        <w:ind w:left="600" w:right="450"/>
        <w:rPr>
          <w:i/>
          <w:color w:val="2B2421"/>
          <w:sz w:val="20"/>
          <w:szCs w:val="20"/>
          <w:rPrChange w:id="228" w:author="USER" w:date="2017-06-01T15:59:00Z">
            <w:rPr>
              <w:color w:val="2B2421"/>
            </w:rPr>
          </w:rPrChange>
        </w:rPr>
      </w:pPr>
      <w:r w:rsidRPr="00580161">
        <w:rPr>
          <w:i/>
          <w:color w:val="2B2421"/>
          <w:sz w:val="20"/>
          <w:szCs w:val="20"/>
          <w:rPrChange w:id="229" w:author="USER" w:date="2017-06-01T15:59:00Z">
            <w:rPr>
              <w:color w:val="2B2421"/>
            </w:rPr>
          </w:rPrChange>
        </w:rPr>
        <w:t>Accounts Receivable assigns a new batch number.</w:t>
      </w:r>
    </w:p>
    <w:p w14:paraId="6B0FF221" w14:textId="77777777" w:rsidR="00F679B2" w:rsidRPr="004A1AB8" w:rsidRDefault="0002580D" w:rsidP="000E242E">
      <w:pPr>
        <w:spacing w:before="180" w:after="100" w:afterAutospacing="1" w:line="267" w:lineRule="atLeast"/>
        <w:ind w:left="600" w:right="450"/>
        <w:rPr>
          <w:color w:val="2B2421"/>
        </w:rPr>
      </w:pPr>
      <w:r>
        <w:rPr>
          <w:noProof/>
          <w:lang w:val="en-US"/>
        </w:rPr>
        <w:lastRenderedPageBreak/>
        <mc:AlternateContent>
          <mc:Choice Requires="wps">
            <w:drawing>
              <wp:anchor distT="0" distB="0" distL="114300" distR="114300" simplePos="0" relativeHeight="251799552" behindDoc="0" locked="0" layoutInCell="1" allowOverlap="1" wp14:anchorId="23E16DE8" wp14:editId="1A42225E">
                <wp:simplePos x="0" y="0"/>
                <wp:positionH relativeFrom="column">
                  <wp:posOffset>85725</wp:posOffset>
                </wp:positionH>
                <wp:positionV relativeFrom="paragraph">
                  <wp:posOffset>2076450</wp:posOffset>
                </wp:positionV>
                <wp:extent cx="381000" cy="381000"/>
                <wp:effectExtent l="19050" t="19050" r="38100" b="38100"/>
                <wp:wrapNone/>
                <wp:docPr id="123" name="Notched Right Arrow 12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21F5F33" w14:textId="77777777" w:rsidR="00713C6B" w:rsidRPr="00E35407" w:rsidRDefault="00713C6B" w:rsidP="0002580D">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16DE8" id="Notched Right Arrow 123" o:spid="_x0000_s1087" type="#_x0000_t94" style="position:absolute;left:0;text-align:left;margin-left:6.75pt;margin-top:163.5pt;width:30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" adj="10800" fillcolor="#dbdbdb" strokecolor="#41719c" strokeweight="1pt">
                <v:textbox>
                  <w:txbxContent>
                    <w:p w14:paraId="621F5F33" w14:textId="77777777" w:rsidR="00713C6B" w:rsidRPr="00E35407" w:rsidRDefault="00713C6B" w:rsidP="0002580D">
                      <w:pPr>
                        <w:rPr>
                          <w:sz w:val="16"/>
                          <w:szCs w:val="16"/>
                        </w:rPr>
                      </w:pPr>
                      <w:r>
                        <w:rPr>
                          <w:sz w:val="16"/>
                          <w:szCs w:val="16"/>
                        </w:rPr>
                        <w:t>8</w:t>
                      </w:r>
                    </w:p>
                  </w:txbxContent>
                </v:textbox>
              </v:shape>
            </w:pict>
          </mc:Fallback>
        </mc:AlternateContent>
      </w:r>
      <w:r>
        <w:rPr>
          <w:noProof/>
          <w:lang w:val="en-US"/>
        </w:rPr>
        <mc:AlternateContent>
          <mc:Choice Requires="wps">
            <w:drawing>
              <wp:anchor distT="0" distB="0" distL="114300" distR="114300" simplePos="0" relativeHeight="251797504" behindDoc="0" locked="0" layoutInCell="1" allowOverlap="1" wp14:anchorId="762D35C1" wp14:editId="3F742380">
                <wp:simplePos x="0" y="0"/>
                <wp:positionH relativeFrom="column">
                  <wp:posOffset>57150</wp:posOffset>
                </wp:positionH>
                <wp:positionV relativeFrom="paragraph">
                  <wp:posOffset>1762125</wp:posOffset>
                </wp:positionV>
                <wp:extent cx="381000" cy="371475"/>
                <wp:effectExtent l="19050" t="19050" r="38100" b="47625"/>
                <wp:wrapNone/>
                <wp:docPr id="122" name="Notched Right Arrow 12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61B6A3D" w14:textId="77777777" w:rsidR="00713C6B" w:rsidRPr="00E35407" w:rsidRDefault="00713C6B" w:rsidP="0002580D">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D35C1" id="Notched Right Arrow 122" o:spid="_x0000_s1088" type="#_x0000_t94" style="position:absolute;left:0;text-align:left;margin-left:4.5pt;margin-top:138.75pt;width:30pt;height:29.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" adj="11070" fillcolor="#dbdbdb" strokecolor="#41719c" strokeweight="1pt">
                <v:textbox>
                  <w:txbxContent>
                    <w:p w14:paraId="161B6A3D" w14:textId="77777777" w:rsidR="00713C6B" w:rsidRPr="00E35407" w:rsidRDefault="00713C6B" w:rsidP="0002580D">
                      <w:pPr>
                        <w:rPr>
                          <w:sz w:val="16"/>
                          <w:szCs w:val="16"/>
                        </w:rPr>
                      </w:pPr>
                      <w:r>
                        <w:rPr>
                          <w:sz w:val="16"/>
                          <w:szCs w:val="16"/>
                        </w:rPr>
                        <w:t>7</w:t>
                      </w:r>
                    </w:p>
                  </w:txbxContent>
                </v:textbox>
              </v:shape>
            </w:pict>
          </mc:Fallback>
        </mc:AlternateContent>
      </w:r>
      <w:r>
        <w:rPr>
          <w:noProof/>
          <w:lang w:val="en-US"/>
        </w:rPr>
        <mc:AlternateContent>
          <mc:Choice Requires="wps">
            <w:drawing>
              <wp:anchor distT="0" distB="0" distL="114300" distR="114300" simplePos="0" relativeHeight="251795456" behindDoc="0" locked="0" layoutInCell="1" allowOverlap="1" wp14:anchorId="6582BF0A" wp14:editId="63E7BECB">
                <wp:simplePos x="0" y="0"/>
                <wp:positionH relativeFrom="column">
                  <wp:posOffset>57150</wp:posOffset>
                </wp:positionH>
                <wp:positionV relativeFrom="paragraph">
                  <wp:posOffset>1409700</wp:posOffset>
                </wp:positionV>
                <wp:extent cx="381000" cy="371475"/>
                <wp:effectExtent l="19050" t="19050" r="38100" b="47625"/>
                <wp:wrapNone/>
                <wp:docPr id="121" name="Notched Right Arrow 12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0A69E4A" w14:textId="77777777" w:rsidR="00713C6B" w:rsidRPr="00E35407" w:rsidRDefault="00713C6B"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2BF0A" id="Notched Right Arrow 121" o:spid="_x0000_s1089" type="#_x0000_t94" style="position:absolute;left:0;text-align:left;margin-left:4.5pt;margin-top:111pt;width:30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otrAIAAHg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" adj="11070" fillcolor="#dbdbdb" strokecolor="#41719c" strokeweight="1pt">
                <v:textbox>
                  <w:txbxContent>
                    <w:p w14:paraId="60A69E4A" w14:textId="77777777" w:rsidR="00713C6B" w:rsidRPr="00E35407" w:rsidRDefault="00713C6B" w:rsidP="0002580D">
                      <w:pPr>
                        <w:rPr>
                          <w:sz w:val="16"/>
                          <w:szCs w:val="16"/>
                        </w:rPr>
                      </w:pPr>
                      <w:r>
                        <w:rPr>
                          <w:sz w:val="16"/>
                          <w:szCs w:val="16"/>
                        </w:rPr>
                        <w:t>6</w:t>
                      </w:r>
                    </w:p>
                  </w:txbxContent>
                </v:textbox>
              </v:shape>
            </w:pict>
          </mc:Fallback>
        </mc:AlternateContent>
      </w:r>
      <w:r w:rsidR="00EA1CB5">
        <w:rPr>
          <w:noProof/>
          <w:lang w:val="en-US"/>
        </w:rPr>
        <mc:AlternateContent>
          <mc:Choice Requires="wps">
            <w:drawing>
              <wp:anchor distT="0" distB="0" distL="114300" distR="114300" simplePos="0" relativeHeight="251793408" behindDoc="0" locked="0" layoutInCell="1" allowOverlap="1" wp14:anchorId="4C8F5B9F" wp14:editId="32BAAF7D">
                <wp:simplePos x="0" y="0"/>
                <wp:positionH relativeFrom="column">
                  <wp:posOffset>57150</wp:posOffset>
                </wp:positionH>
                <wp:positionV relativeFrom="paragraph">
                  <wp:posOffset>904875</wp:posOffset>
                </wp:positionV>
                <wp:extent cx="381000" cy="381000"/>
                <wp:effectExtent l="19050" t="19050" r="38100" b="38100"/>
                <wp:wrapNone/>
                <wp:docPr id="120" name="Notched Right Arrow 12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83AA5A5" w14:textId="77777777" w:rsidR="00713C6B" w:rsidRPr="00E35407" w:rsidRDefault="00713C6B"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F5B9F" id="Notched Right Arrow 120" o:spid="_x0000_s1090" type="#_x0000_t94" style="position:absolute;left:0;text-align:left;margin-left:4.5pt;margin-top:71.25pt;width:30pt;height:3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" adj="10800" fillcolor="#dbdbdb" strokecolor="#41719c" strokeweight="1pt">
                <v:textbox>
                  <w:txbxContent>
                    <w:p w14:paraId="483AA5A5" w14:textId="77777777" w:rsidR="00713C6B" w:rsidRPr="00E35407" w:rsidRDefault="00713C6B" w:rsidP="00EA1CB5">
                      <w:pPr>
                        <w:rPr>
                          <w:sz w:val="16"/>
                          <w:szCs w:val="16"/>
                        </w:rPr>
                      </w:pPr>
                      <w:r>
                        <w:rPr>
                          <w:sz w:val="16"/>
                          <w:szCs w:val="16"/>
                        </w:rPr>
                        <w:t>5</w:t>
                      </w:r>
                    </w:p>
                  </w:txbxContent>
                </v:textbox>
              </v:shape>
            </w:pict>
          </mc:Fallback>
        </mc:AlternateContent>
      </w:r>
      <w:r w:rsidR="00F679B2" w:rsidRPr="004A1AB8">
        <w:rPr>
          <w:noProof/>
          <w:color w:val="2B2421"/>
          <w:lang w:val="en-US"/>
        </w:rPr>
        <w:drawing>
          <wp:inline distT="0" distB="0" distL="0" distR="0" wp14:anchorId="3EEB2840" wp14:editId="5E73F0EC">
            <wp:extent cx="5943600" cy="3211496"/>
            <wp:effectExtent l="0" t="0" r="0" b="8255"/>
            <wp:docPr id="46" name="Picture 46" descr="C:\Users\USER\Pictures\SCREEN SHOTS\USED\AR1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 SHOTS\USED\AR11_L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11496"/>
                    </a:xfrm>
                    <a:prstGeom prst="rect">
                      <a:avLst/>
                    </a:prstGeom>
                    <a:noFill/>
                    <a:ln>
                      <a:noFill/>
                    </a:ln>
                  </pic:spPr>
                </pic:pic>
              </a:graphicData>
            </a:graphic>
          </wp:inline>
        </w:drawing>
      </w:r>
    </w:p>
    <w:p w14:paraId="5DC8C6C2" w14:textId="77777777" w:rsidR="000E242E" w:rsidRPr="004A1AB8" w:rsidRDefault="000E242E" w:rsidP="004E49F0">
      <w:pPr>
        <w:numPr>
          <w:ilvl w:val="1"/>
          <w:numId w:val="57"/>
        </w:numPr>
        <w:spacing w:before="150" w:after="150" w:line="288" w:lineRule="atLeast"/>
        <w:ind w:left="600" w:right="450"/>
        <w:rPr>
          <w:color w:val="2B2421"/>
        </w:rPr>
      </w:pPr>
      <w:r w:rsidRPr="004A1AB8">
        <w:rPr>
          <w:color w:val="2B2421"/>
        </w:rPr>
        <w:t>In the </w:t>
      </w:r>
      <w:r w:rsidRPr="004A1AB8">
        <w:rPr>
          <w:b/>
          <w:bCs/>
          <w:color w:val="2B2421"/>
        </w:rPr>
        <w:t>Batch Description</w:t>
      </w:r>
      <w:r w:rsidRPr="004A1AB8">
        <w:rPr>
          <w:color w:val="2B2421"/>
        </w:rPr>
        <w:t> field, type a description for the batch.</w:t>
      </w:r>
    </w:p>
    <w:p w14:paraId="7A7DFA88" w14:textId="77777777" w:rsidR="000E242E" w:rsidRPr="004A1AB8" w:rsidRDefault="000E242E" w:rsidP="004E49F0">
      <w:pPr>
        <w:numPr>
          <w:ilvl w:val="1"/>
          <w:numId w:val="58"/>
        </w:numPr>
        <w:spacing w:before="150" w:after="150" w:line="288" w:lineRule="atLeast"/>
        <w:ind w:left="600" w:right="450"/>
        <w:rPr>
          <w:color w:val="2B2421"/>
        </w:rPr>
      </w:pPr>
      <w:r w:rsidRPr="004A1AB8">
        <w:rPr>
          <w:color w:val="2B2421"/>
        </w:rPr>
        <w:t>Accept the session date in the </w:t>
      </w:r>
      <w:r w:rsidRPr="004A1AB8">
        <w:rPr>
          <w:b/>
          <w:bCs/>
          <w:color w:val="2B2421"/>
        </w:rPr>
        <w:t>Batch Date</w:t>
      </w:r>
      <w:r w:rsidRPr="004A1AB8">
        <w:rPr>
          <w:color w:val="2B2421"/>
        </w:rPr>
        <w:t> field, or type over the date if you want to change it.</w:t>
      </w:r>
    </w:p>
    <w:p w14:paraId="4E012F7D" w14:textId="77777777" w:rsidR="000E242E" w:rsidRPr="004A1AB8" w:rsidRDefault="000E242E" w:rsidP="004E49F0">
      <w:pPr>
        <w:numPr>
          <w:ilvl w:val="1"/>
          <w:numId w:val="59"/>
        </w:numPr>
        <w:spacing w:before="240" w:after="100" w:afterAutospacing="1" w:line="267" w:lineRule="atLeast"/>
        <w:ind w:left="600" w:right="450"/>
        <w:rPr>
          <w:color w:val="2B2421"/>
        </w:rPr>
      </w:pPr>
      <w:r w:rsidRPr="004A1AB8">
        <w:rPr>
          <w:color w:val="2B2421"/>
        </w:rPr>
        <w:t>To view or change the default detail type for the batch:</w:t>
      </w:r>
    </w:p>
    <w:p w14:paraId="1E87A076" w14:textId="77777777" w:rsidR="000E242E" w:rsidRPr="00580161" w:rsidRDefault="000E242E">
      <w:pPr>
        <w:numPr>
          <w:ilvl w:val="2"/>
          <w:numId w:val="60"/>
        </w:numPr>
        <w:spacing w:before="120" w:after="150"/>
        <w:ind w:left="907" w:right="677"/>
        <w:rPr>
          <w:i/>
          <w:color w:val="2B2421"/>
          <w:sz w:val="20"/>
          <w:szCs w:val="20"/>
          <w:rPrChange w:id="230" w:author="USER" w:date="2017-06-01T16:00:00Z">
            <w:rPr>
              <w:color w:val="2B2421"/>
            </w:rPr>
          </w:rPrChange>
        </w:rPr>
        <w:pPrChange w:id="231" w:author="Priscilla Hope" w:date="2017-05-30T14:50:00Z">
          <w:pPr>
            <w:numPr>
              <w:ilvl w:val="2"/>
              <w:numId w:val="60"/>
            </w:numPr>
            <w:tabs>
              <w:tab w:val="num" w:pos="2160"/>
            </w:tabs>
            <w:spacing w:before="150" w:after="150" w:line="288" w:lineRule="atLeast"/>
            <w:ind w:left="900" w:right="675" w:hanging="360"/>
          </w:pPr>
        </w:pPrChange>
      </w:pPr>
      <w:r w:rsidRPr="00580161">
        <w:rPr>
          <w:i/>
          <w:color w:val="2B2421"/>
          <w:sz w:val="20"/>
          <w:szCs w:val="20"/>
          <w:rPrChange w:id="232" w:author="USER" w:date="2017-06-01T16:00:00Z">
            <w:rPr>
              <w:color w:val="2B2421"/>
            </w:rPr>
          </w:rPrChange>
        </w:rPr>
        <w:t>Click the </w:t>
      </w:r>
      <w:r w:rsidRPr="00580161">
        <w:rPr>
          <w:b/>
          <w:bCs/>
          <w:i/>
          <w:color w:val="2B2421"/>
          <w:sz w:val="20"/>
          <w:szCs w:val="20"/>
          <w:rPrChange w:id="233" w:author="USER" w:date="2017-06-01T16:00:00Z">
            <w:rPr>
              <w:b/>
              <w:bCs/>
              <w:color w:val="2B2421"/>
            </w:rPr>
          </w:rPrChange>
        </w:rPr>
        <w:t>Edit</w:t>
      </w:r>
      <w:r w:rsidRPr="00580161">
        <w:rPr>
          <w:i/>
          <w:color w:val="2B2421"/>
          <w:sz w:val="20"/>
          <w:szCs w:val="20"/>
          <w:rPrChange w:id="234" w:author="USER" w:date="2017-06-01T16:00:00Z">
            <w:rPr>
              <w:color w:val="2B2421"/>
            </w:rPr>
          </w:rPrChange>
        </w:rPr>
        <w:t> link to open the Batch Information screen.</w:t>
      </w:r>
    </w:p>
    <w:p w14:paraId="54237E5F" w14:textId="77777777" w:rsidR="000E242E" w:rsidRPr="00580161" w:rsidRDefault="000E242E" w:rsidP="004E49F0">
      <w:pPr>
        <w:numPr>
          <w:ilvl w:val="2"/>
          <w:numId w:val="61"/>
        </w:numPr>
        <w:spacing w:before="150" w:after="150" w:line="288" w:lineRule="atLeast"/>
        <w:ind w:left="900" w:right="675"/>
        <w:rPr>
          <w:i/>
          <w:color w:val="2B2421"/>
          <w:sz w:val="20"/>
          <w:szCs w:val="20"/>
          <w:rPrChange w:id="235" w:author="USER" w:date="2017-06-01T16:00:00Z">
            <w:rPr>
              <w:color w:val="2B2421"/>
            </w:rPr>
          </w:rPrChange>
        </w:rPr>
      </w:pPr>
      <w:r w:rsidRPr="00580161">
        <w:rPr>
          <w:i/>
          <w:color w:val="2B2421"/>
          <w:sz w:val="20"/>
          <w:szCs w:val="20"/>
          <w:rPrChange w:id="236" w:author="USER" w:date="2017-06-01T16:00:00Z">
            <w:rPr>
              <w:color w:val="2B2421"/>
            </w:rPr>
          </w:rPrChange>
        </w:rPr>
        <w:t>In the </w:t>
      </w:r>
      <w:r w:rsidRPr="00580161">
        <w:rPr>
          <w:b/>
          <w:bCs/>
          <w:i/>
          <w:color w:val="2B2421"/>
          <w:sz w:val="20"/>
          <w:szCs w:val="20"/>
          <w:rPrChange w:id="237" w:author="USER" w:date="2017-06-01T16:00:00Z">
            <w:rPr>
              <w:b/>
              <w:bCs/>
              <w:color w:val="2B2421"/>
            </w:rPr>
          </w:rPrChange>
        </w:rPr>
        <w:t>Default Detail Type</w:t>
      </w:r>
      <w:r w:rsidRPr="00580161">
        <w:rPr>
          <w:i/>
          <w:color w:val="2B2421"/>
          <w:sz w:val="20"/>
          <w:szCs w:val="20"/>
          <w:rPrChange w:id="238" w:author="USER" w:date="2017-06-01T16:00:00Z">
            <w:rPr>
              <w:color w:val="2B2421"/>
            </w:rPr>
          </w:rPrChange>
        </w:rPr>
        <w:t> field, select </w:t>
      </w:r>
      <w:r w:rsidRPr="00580161">
        <w:rPr>
          <w:b/>
          <w:bCs/>
          <w:i/>
          <w:color w:val="2B2421"/>
          <w:sz w:val="20"/>
          <w:szCs w:val="20"/>
          <w:rPrChange w:id="239" w:author="USER" w:date="2017-06-01T16:00:00Z">
            <w:rPr>
              <w:b/>
              <w:bCs/>
              <w:color w:val="2B2421"/>
            </w:rPr>
          </w:rPrChange>
        </w:rPr>
        <w:t>Item</w:t>
      </w:r>
      <w:r w:rsidRPr="00580161">
        <w:rPr>
          <w:i/>
          <w:color w:val="2B2421"/>
          <w:sz w:val="20"/>
          <w:szCs w:val="20"/>
          <w:rPrChange w:id="240" w:author="USER" w:date="2017-06-01T16:00:00Z">
            <w:rPr>
              <w:color w:val="2B2421"/>
            </w:rPr>
          </w:rPrChange>
        </w:rPr>
        <w:t> or </w:t>
      </w:r>
      <w:r w:rsidRPr="00580161">
        <w:rPr>
          <w:b/>
          <w:bCs/>
          <w:i/>
          <w:color w:val="2B2421"/>
          <w:sz w:val="20"/>
          <w:szCs w:val="20"/>
          <w:rPrChange w:id="241" w:author="USER" w:date="2017-06-01T16:00:00Z">
            <w:rPr>
              <w:b/>
              <w:bCs/>
              <w:color w:val="2B2421"/>
            </w:rPr>
          </w:rPrChange>
        </w:rPr>
        <w:t>Summary</w:t>
      </w:r>
      <w:r w:rsidRPr="00580161">
        <w:rPr>
          <w:i/>
          <w:color w:val="2B2421"/>
          <w:sz w:val="20"/>
          <w:szCs w:val="20"/>
          <w:rPrChange w:id="242" w:author="USER" w:date="2017-06-01T16:00:00Z">
            <w:rPr>
              <w:color w:val="2B2421"/>
            </w:rPr>
          </w:rPrChange>
        </w:rPr>
        <w:t>.</w:t>
      </w:r>
    </w:p>
    <w:p w14:paraId="70B3E27E" w14:textId="77777777" w:rsidR="000E242E" w:rsidRPr="004A1AB8" w:rsidRDefault="000E242E" w:rsidP="004E49F0">
      <w:pPr>
        <w:numPr>
          <w:ilvl w:val="2"/>
          <w:numId w:val="62"/>
        </w:numPr>
        <w:spacing w:before="150" w:after="150" w:line="288" w:lineRule="atLeast"/>
        <w:ind w:left="900" w:right="675"/>
        <w:rPr>
          <w:color w:val="2B2421"/>
        </w:rPr>
      </w:pPr>
      <w:r w:rsidRPr="00580161">
        <w:rPr>
          <w:i/>
          <w:color w:val="2B2421"/>
          <w:sz w:val="20"/>
          <w:szCs w:val="20"/>
          <w:rPrChange w:id="243" w:author="USER" w:date="2017-06-01T16:00:00Z">
            <w:rPr>
              <w:color w:val="2B2421"/>
            </w:rPr>
          </w:rPrChange>
        </w:rPr>
        <w:t>Click </w:t>
      </w:r>
      <w:r w:rsidRPr="00580161">
        <w:rPr>
          <w:b/>
          <w:bCs/>
          <w:i/>
          <w:color w:val="2B2421"/>
          <w:sz w:val="20"/>
          <w:szCs w:val="20"/>
          <w:rPrChange w:id="244" w:author="USER" w:date="2017-06-01T16:00:00Z">
            <w:rPr>
              <w:b/>
              <w:bCs/>
              <w:color w:val="2B2421"/>
            </w:rPr>
          </w:rPrChange>
        </w:rPr>
        <w:t>Close</w:t>
      </w:r>
      <w:r w:rsidRPr="004A1AB8">
        <w:rPr>
          <w:color w:val="2B2421"/>
        </w:rPr>
        <w:t>.</w:t>
      </w:r>
    </w:p>
    <w:p w14:paraId="4004EFC3" w14:textId="77777777" w:rsidR="000E242E" w:rsidRPr="004A1AB8" w:rsidRDefault="000E242E" w:rsidP="004E49F0">
      <w:pPr>
        <w:numPr>
          <w:ilvl w:val="0"/>
          <w:numId w:val="63"/>
        </w:numPr>
        <w:spacing w:before="150" w:after="150" w:line="288" w:lineRule="atLeast"/>
        <w:ind w:left="300" w:right="225"/>
        <w:rPr>
          <w:color w:val="2B2421"/>
        </w:rPr>
      </w:pPr>
      <w:r w:rsidRPr="004A1AB8">
        <w:rPr>
          <w:color w:val="2B2421"/>
        </w:rPr>
        <w:t>Enter header information for the document on the Document tab. </w:t>
      </w:r>
    </w:p>
    <w:p w14:paraId="186EEC93" w14:textId="77777777" w:rsidR="000E242E" w:rsidRPr="004A1AB8" w:rsidRDefault="000E242E" w:rsidP="004E49F0">
      <w:pPr>
        <w:numPr>
          <w:ilvl w:val="0"/>
          <w:numId w:val="64"/>
        </w:numPr>
        <w:spacing w:before="150" w:after="150" w:line="288" w:lineRule="atLeast"/>
        <w:ind w:left="300" w:right="225"/>
        <w:rPr>
          <w:color w:val="2B2421"/>
        </w:rPr>
      </w:pPr>
      <w:r w:rsidRPr="004A1AB8">
        <w:rPr>
          <w:color w:val="2B2421"/>
        </w:rPr>
        <w:t>On the Document tab, in the detail ta</w:t>
      </w:r>
      <w:r w:rsidR="00DD2BEC" w:rsidRPr="004A1AB8">
        <w:rPr>
          <w:color w:val="2B2421"/>
        </w:rPr>
        <w:t xml:space="preserve">ble, add summary details or item </w:t>
      </w:r>
      <w:r w:rsidRPr="004A1AB8">
        <w:rPr>
          <w:color w:val="2B2421"/>
        </w:rPr>
        <w:t>details</w:t>
      </w:r>
    </w:p>
    <w:p w14:paraId="727689FB" w14:textId="77777777" w:rsidR="000E242E" w:rsidRPr="004A1AB8" w:rsidRDefault="000E242E" w:rsidP="004E49F0">
      <w:pPr>
        <w:numPr>
          <w:ilvl w:val="0"/>
          <w:numId w:val="65"/>
        </w:numPr>
        <w:spacing w:before="150" w:after="150" w:line="288" w:lineRule="atLeast"/>
        <w:ind w:left="300" w:right="225"/>
        <w:rPr>
          <w:color w:val="2B2421"/>
        </w:rPr>
      </w:pPr>
      <w:r w:rsidRPr="004A1AB8">
        <w:rPr>
          <w:color w:val="2B2421"/>
        </w:rPr>
        <w:t>To check or change the taxes for a detail, click the </w:t>
      </w:r>
      <w:r w:rsidRPr="004A1AB8">
        <w:rPr>
          <w:b/>
          <w:bCs/>
          <w:color w:val="2B2421"/>
        </w:rPr>
        <w:t>Detail Tax</w:t>
      </w:r>
      <w:r w:rsidRPr="004A1AB8">
        <w:rPr>
          <w:color w:val="2B2421"/>
        </w:rPr>
        <w:t> b</w:t>
      </w:r>
      <w:r w:rsidR="00DD2BEC" w:rsidRPr="004A1AB8">
        <w:rPr>
          <w:color w:val="2B2421"/>
        </w:rPr>
        <w:t xml:space="preserve">utton. </w:t>
      </w:r>
    </w:p>
    <w:p w14:paraId="4898666F" w14:textId="77777777" w:rsidR="000E242E" w:rsidRPr="004A1AB8" w:rsidRDefault="000E242E" w:rsidP="004E49F0">
      <w:pPr>
        <w:numPr>
          <w:ilvl w:val="0"/>
          <w:numId w:val="66"/>
        </w:numPr>
        <w:spacing w:before="150" w:after="150" w:line="288" w:lineRule="atLeast"/>
        <w:ind w:left="300" w:right="225"/>
        <w:rPr>
          <w:color w:val="2B2421"/>
        </w:rPr>
      </w:pPr>
      <w:r w:rsidRPr="004A1AB8">
        <w:rPr>
          <w:color w:val="2B2421"/>
        </w:rPr>
        <w:t>To check or edit invoice taxes, click the Taxe</w:t>
      </w:r>
      <w:r w:rsidR="00DD2BEC" w:rsidRPr="004A1AB8">
        <w:rPr>
          <w:color w:val="2B2421"/>
        </w:rPr>
        <w:t>s tab.</w:t>
      </w:r>
    </w:p>
    <w:p w14:paraId="199E7ABB" w14:textId="77777777" w:rsidR="000E242E" w:rsidRPr="004A1AB8" w:rsidRDefault="000E242E" w:rsidP="004E49F0">
      <w:pPr>
        <w:numPr>
          <w:ilvl w:val="0"/>
          <w:numId w:val="67"/>
        </w:numPr>
        <w:spacing w:before="150" w:after="150" w:line="288" w:lineRule="atLeast"/>
        <w:ind w:left="300" w:right="225"/>
        <w:rPr>
          <w:color w:val="2B2421"/>
        </w:rPr>
      </w:pPr>
      <w:r w:rsidRPr="004A1AB8">
        <w:rPr>
          <w:color w:val="2B2421"/>
        </w:rPr>
        <w:t>If this is an invoice from which retainage will be deducted, use the </w:t>
      </w:r>
      <w:r w:rsidRPr="004A1AB8">
        <w:rPr>
          <w:b/>
          <w:bCs/>
          <w:color w:val="2B2421"/>
        </w:rPr>
        <w:t>Retainage</w:t>
      </w:r>
      <w:r w:rsidRPr="004A1AB8">
        <w:rPr>
          <w:color w:val="2B2421"/>
        </w:rPr>
        <w:t> tab to specify terms for the retainage document.</w:t>
      </w:r>
    </w:p>
    <w:p w14:paraId="6FD71991" w14:textId="77777777" w:rsidR="000E242E" w:rsidRPr="004A1AB8" w:rsidRDefault="000E242E" w:rsidP="000E242E">
      <w:pPr>
        <w:pBdr>
          <w:top w:val="single" w:sz="6" w:space="4" w:color="00A4CF"/>
          <w:left w:val="single" w:sz="6" w:space="5" w:color="00A4CF"/>
          <w:bottom w:val="single" w:sz="6" w:space="4" w:color="00A4CF"/>
          <w:right w:val="single" w:sz="6" w:space="5" w:color="00A4CF"/>
        </w:pBdr>
        <w:spacing w:before="180" w:after="150" w:line="278" w:lineRule="atLeast"/>
        <w:ind w:left="300" w:right="225"/>
        <w:rPr>
          <w:color w:val="2B2421"/>
        </w:rPr>
      </w:pPr>
      <w:r w:rsidRPr="004A1AB8">
        <w:rPr>
          <w:b/>
          <w:bCs/>
          <w:color w:val="2B2421"/>
        </w:rPr>
        <w:t>Note: </w:t>
      </w:r>
      <w:r w:rsidRPr="004A1AB8">
        <w:rPr>
          <w:color w:val="2B2421"/>
        </w:rPr>
        <w:t>In a multicurrency ledger, you also specify which rate to use when you process the retainage.</w:t>
      </w:r>
    </w:p>
    <w:p w14:paraId="29FCD460" w14:textId="77777777" w:rsidR="000E242E" w:rsidRPr="004A1AB8" w:rsidRDefault="000E242E" w:rsidP="004E49F0">
      <w:pPr>
        <w:numPr>
          <w:ilvl w:val="0"/>
          <w:numId w:val="68"/>
        </w:numPr>
        <w:spacing w:before="150" w:after="150" w:line="288" w:lineRule="atLeast"/>
        <w:ind w:left="300" w:right="225"/>
        <w:rPr>
          <w:color w:val="2B2421"/>
        </w:rPr>
      </w:pPr>
      <w:r w:rsidRPr="004A1AB8">
        <w:rPr>
          <w:color w:val="2B2421"/>
        </w:rPr>
        <w:t>To use different payment terms from those in the customer record, or to edit the payment schedule, click the </w:t>
      </w:r>
      <w:r w:rsidRPr="004A1AB8">
        <w:rPr>
          <w:b/>
          <w:bCs/>
          <w:color w:val="2B2421"/>
        </w:rPr>
        <w:t>Terms</w:t>
      </w:r>
      <w:r w:rsidRPr="004A1AB8">
        <w:rPr>
          <w:color w:val="2B2421"/>
        </w:rPr>
        <w:t> tab. </w:t>
      </w:r>
      <w:r w:rsidR="00DD2BEC" w:rsidRPr="004A1AB8">
        <w:rPr>
          <w:color w:val="2B2421"/>
        </w:rPr>
        <w:t xml:space="preserve"> </w:t>
      </w:r>
    </w:p>
    <w:p w14:paraId="636C34B9" w14:textId="77777777" w:rsidR="000E242E" w:rsidRPr="004A1AB8" w:rsidRDefault="000E242E" w:rsidP="004E49F0">
      <w:pPr>
        <w:numPr>
          <w:ilvl w:val="0"/>
          <w:numId w:val="69"/>
        </w:numPr>
        <w:spacing w:before="150" w:after="150" w:line="288" w:lineRule="atLeast"/>
        <w:ind w:left="300" w:right="225"/>
        <w:rPr>
          <w:color w:val="2B2421"/>
        </w:rPr>
      </w:pPr>
      <w:r w:rsidRPr="004A1AB8">
        <w:rPr>
          <w:color w:val="2B2421"/>
        </w:rPr>
        <w:lastRenderedPageBreak/>
        <w:t>If you use invoice optional fields, click the </w:t>
      </w:r>
      <w:r w:rsidRPr="004A1AB8">
        <w:rPr>
          <w:b/>
          <w:bCs/>
          <w:color w:val="2B2421"/>
        </w:rPr>
        <w:t>Optional Fields</w:t>
      </w:r>
      <w:r w:rsidRPr="004A1AB8">
        <w:rPr>
          <w:color w:val="2B2421"/>
        </w:rPr>
        <w:t> tab to view or edit the optional fields assigned to this invoice.</w:t>
      </w:r>
    </w:p>
    <w:p w14:paraId="492F92D8" w14:textId="77777777" w:rsidR="000E242E" w:rsidRPr="004A1AB8" w:rsidRDefault="000E242E" w:rsidP="004E49F0">
      <w:pPr>
        <w:numPr>
          <w:ilvl w:val="0"/>
          <w:numId w:val="70"/>
        </w:numPr>
        <w:spacing w:before="150" w:after="150" w:line="288" w:lineRule="atLeast"/>
        <w:ind w:left="300" w:right="225"/>
        <w:rPr>
          <w:color w:val="2B2421"/>
        </w:rPr>
      </w:pPr>
      <w:r w:rsidRPr="004A1AB8">
        <w:rPr>
          <w:color w:val="2B2421"/>
        </w:rPr>
        <w:t>To allocate sales to salespersons, or to revise existing information, click the </w:t>
      </w:r>
      <w:r w:rsidRPr="004A1AB8">
        <w:rPr>
          <w:b/>
          <w:bCs/>
          <w:color w:val="2B2421"/>
        </w:rPr>
        <w:t>Sales Split</w:t>
      </w:r>
      <w:r w:rsidRPr="004A1AB8">
        <w:rPr>
          <w:color w:val="2B2421"/>
        </w:rPr>
        <w:t> tab.</w:t>
      </w:r>
    </w:p>
    <w:p w14:paraId="4121490D" w14:textId="77777777" w:rsidR="000E242E" w:rsidRPr="004A1AB8" w:rsidRDefault="000E242E" w:rsidP="000E242E">
      <w:pPr>
        <w:spacing w:before="180" w:after="100" w:afterAutospacing="1" w:line="267" w:lineRule="atLeast"/>
        <w:ind w:left="300" w:right="225"/>
        <w:rPr>
          <w:color w:val="2B2421"/>
        </w:rPr>
      </w:pPr>
      <w:r w:rsidRPr="004A1AB8">
        <w:rPr>
          <w:color w:val="2B2421"/>
        </w:rPr>
        <w:t>For information about allocating sales, see </w:t>
      </w:r>
      <w:hyperlink r:id="rId44" w:tooltip="Allocating a Sale to Salespersons" w:history="1">
        <w:r w:rsidRPr="004A1AB8">
          <w:rPr>
            <w:color w:val="4178BE"/>
            <w:u w:val="single"/>
          </w:rPr>
          <w:t>Allocating a Sale to Salespersons</w:t>
        </w:r>
      </w:hyperlink>
      <w:r w:rsidRPr="004A1AB8">
        <w:rPr>
          <w:color w:val="2B2421"/>
        </w:rPr>
        <w:t>.</w:t>
      </w:r>
    </w:p>
    <w:p w14:paraId="34FC56BC" w14:textId="77777777" w:rsidR="000E242E" w:rsidRPr="004A1AB8" w:rsidRDefault="000E242E" w:rsidP="004E49F0">
      <w:pPr>
        <w:numPr>
          <w:ilvl w:val="0"/>
          <w:numId w:val="71"/>
        </w:numPr>
        <w:spacing w:before="150" w:after="150" w:line="288" w:lineRule="atLeast"/>
        <w:ind w:left="300" w:right="225"/>
        <w:rPr>
          <w:color w:val="2B2421"/>
        </w:rPr>
      </w:pPr>
      <w:r w:rsidRPr="004A1AB8">
        <w:rPr>
          <w:color w:val="2B2421"/>
        </w:rPr>
        <w:t>If the document does not use the functional currency and you need to change exchange rates, use the </w:t>
      </w:r>
      <w:r w:rsidRPr="004A1AB8">
        <w:rPr>
          <w:b/>
          <w:bCs/>
          <w:color w:val="2B2421"/>
        </w:rPr>
        <w:t>Rates</w:t>
      </w:r>
      <w:r w:rsidRPr="004A1AB8">
        <w:rPr>
          <w:color w:val="2B2421"/>
        </w:rPr>
        <w:t> tab to adjust them.</w:t>
      </w:r>
    </w:p>
    <w:p w14:paraId="4F982A0F" w14:textId="77777777" w:rsidR="000E242E" w:rsidRPr="004A1AB8" w:rsidRDefault="000E242E" w:rsidP="000E242E">
      <w:pPr>
        <w:spacing w:before="180" w:after="100" w:afterAutospacing="1" w:line="267" w:lineRule="atLeast"/>
        <w:ind w:left="300" w:right="225"/>
        <w:rPr>
          <w:color w:val="2B2421"/>
        </w:rPr>
      </w:pPr>
      <w:r w:rsidRPr="004A1AB8">
        <w:rPr>
          <w:color w:val="2B2421"/>
        </w:rPr>
        <w:t>For more information, see </w:t>
      </w:r>
      <w:hyperlink r:id="rId45" w:tooltip="Editing Exchange Rate Information on an Invoice" w:history="1">
        <w:r w:rsidRPr="004A1AB8">
          <w:rPr>
            <w:color w:val="4178BE"/>
            <w:u w:val="single"/>
          </w:rPr>
          <w:t>Editing Exchange Rate Information on an Invoice</w:t>
        </w:r>
      </w:hyperlink>
      <w:r w:rsidRPr="004A1AB8">
        <w:rPr>
          <w:color w:val="2B2421"/>
        </w:rPr>
        <w:t>.</w:t>
      </w:r>
    </w:p>
    <w:p w14:paraId="1B927165" w14:textId="77777777" w:rsidR="00F679B2" w:rsidRPr="004A1AB8" w:rsidRDefault="0002580D" w:rsidP="000E242E">
      <w:pPr>
        <w:spacing w:before="180" w:after="100" w:afterAutospacing="1" w:line="267" w:lineRule="atLeast"/>
        <w:ind w:left="300" w:right="225"/>
        <w:rPr>
          <w:color w:val="2B2421"/>
        </w:rPr>
      </w:pPr>
      <w:r>
        <w:rPr>
          <w:noProof/>
          <w:lang w:val="en-US"/>
        </w:rPr>
        <mc:AlternateContent>
          <mc:Choice Requires="wps">
            <w:drawing>
              <wp:anchor distT="0" distB="0" distL="114300" distR="114300" simplePos="0" relativeHeight="251801600" behindDoc="0" locked="0" layoutInCell="1" allowOverlap="1" wp14:anchorId="20EE6720" wp14:editId="74F704D9">
                <wp:simplePos x="0" y="0"/>
                <wp:positionH relativeFrom="column">
                  <wp:posOffset>4476750</wp:posOffset>
                </wp:positionH>
                <wp:positionV relativeFrom="paragraph">
                  <wp:posOffset>3008630</wp:posOffset>
                </wp:positionV>
                <wp:extent cx="381000" cy="371475"/>
                <wp:effectExtent l="19050" t="19050" r="38100" b="47625"/>
                <wp:wrapNone/>
                <wp:docPr id="124" name="Notched Right Arrow 12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A402A28" w14:textId="77777777" w:rsidR="00713C6B" w:rsidRPr="00E35407" w:rsidRDefault="00713C6B"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E6720" id="Notched Right Arrow 124" o:spid="_x0000_s1091" type="#_x0000_t94" style="position:absolute;left:0;text-align:left;margin-left:352.5pt;margin-top:236.9pt;width:30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4Iqw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" adj="11070" fillcolor="#dbdbdb" strokecolor="#41719c" strokeweight="1pt">
                <v:textbox>
                  <w:txbxContent>
                    <w:p w14:paraId="2A402A28" w14:textId="77777777" w:rsidR="00713C6B" w:rsidRPr="00E35407" w:rsidRDefault="00713C6B" w:rsidP="0002580D">
                      <w:pPr>
                        <w:rPr>
                          <w:sz w:val="16"/>
                          <w:szCs w:val="16"/>
                        </w:rPr>
                      </w:pPr>
                      <w:r>
                        <w:rPr>
                          <w:sz w:val="16"/>
                          <w:szCs w:val="16"/>
                        </w:rPr>
                        <w:t>6</w:t>
                      </w:r>
                    </w:p>
                  </w:txbxContent>
                </v:textbox>
              </v:shape>
            </w:pict>
          </mc:Fallback>
        </mc:AlternateContent>
      </w:r>
      <w:r w:rsidR="00F679B2" w:rsidRPr="004A1AB8">
        <w:rPr>
          <w:noProof/>
          <w:color w:val="2B2421"/>
          <w:lang w:val="en-US"/>
        </w:rPr>
        <w:drawing>
          <wp:inline distT="0" distB="0" distL="0" distR="0" wp14:anchorId="4381EAF3" wp14:editId="6A1F3854">
            <wp:extent cx="5943600" cy="3324459"/>
            <wp:effectExtent l="0" t="0" r="0" b="9525"/>
            <wp:docPr id="45" name="Picture 45" descr="C:\Users\USER\Pictures\SCREEN SHOTS\USED\AR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 SHOTS\USED\AR12_L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24459"/>
                    </a:xfrm>
                    <a:prstGeom prst="rect">
                      <a:avLst/>
                    </a:prstGeom>
                    <a:noFill/>
                    <a:ln>
                      <a:noFill/>
                    </a:ln>
                  </pic:spPr>
                </pic:pic>
              </a:graphicData>
            </a:graphic>
          </wp:inline>
        </w:drawing>
      </w:r>
    </w:p>
    <w:p w14:paraId="5C14F167" w14:textId="77777777" w:rsidR="000E242E" w:rsidRPr="004A1AB8" w:rsidRDefault="000E242E" w:rsidP="004E49F0">
      <w:pPr>
        <w:numPr>
          <w:ilvl w:val="0"/>
          <w:numId w:val="72"/>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 to add this document to the batch.</w:t>
      </w:r>
    </w:p>
    <w:p w14:paraId="2A7DE1B9" w14:textId="77777777" w:rsidR="000E242E" w:rsidRPr="004A1AB8" w:rsidRDefault="000E242E" w:rsidP="000E242E">
      <w:pPr>
        <w:spacing w:before="180" w:after="100" w:afterAutospacing="1" w:line="267" w:lineRule="atLeast"/>
        <w:ind w:left="300" w:right="225"/>
        <w:rPr>
          <w:color w:val="2B2421"/>
        </w:rPr>
      </w:pPr>
      <w:r w:rsidRPr="004A1AB8">
        <w:rPr>
          <w:color w:val="2B2421"/>
        </w:rPr>
        <w:t>If you use credit checks for the customer, Accounts Receivable warns you if the customer has exceeded their credit limit or has transactions that have been outstanding for too long. (Close the A/R Credit Check screen if you receive a warning.) You can edit the transaction, or ignore the warning and save the entry.</w:t>
      </w:r>
    </w:p>
    <w:p w14:paraId="3A493FDD" w14:textId="77777777" w:rsidR="000E242E" w:rsidRPr="004A1AB8" w:rsidRDefault="000E242E" w:rsidP="004E49F0">
      <w:pPr>
        <w:numPr>
          <w:ilvl w:val="0"/>
          <w:numId w:val="73"/>
        </w:numPr>
        <w:spacing w:before="150" w:after="150" w:line="288" w:lineRule="atLeast"/>
        <w:ind w:left="300" w:right="225"/>
        <w:rPr>
          <w:color w:val="2B2421"/>
        </w:rPr>
      </w:pPr>
      <w:r w:rsidRPr="004A1AB8">
        <w:rPr>
          <w:color w:val="2B2421"/>
        </w:rPr>
        <w:t>If you need to enter a prepayment for an invoice, click </w:t>
      </w:r>
      <w:r w:rsidRPr="004A1AB8">
        <w:rPr>
          <w:b/>
          <w:bCs/>
          <w:color w:val="2B2421"/>
        </w:rPr>
        <w:t>Prepay</w:t>
      </w:r>
      <w:r w:rsidRPr="004A1AB8">
        <w:rPr>
          <w:color w:val="2B2421"/>
        </w:rPr>
        <w:t> to add it now.</w:t>
      </w:r>
    </w:p>
    <w:p w14:paraId="2723C9F8" w14:textId="77777777" w:rsidR="000E242E" w:rsidRPr="004A1AB8" w:rsidRDefault="000E242E" w:rsidP="000E242E">
      <w:pPr>
        <w:pBdr>
          <w:top w:val="single" w:sz="6" w:space="4" w:color="00A4CF"/>
          <w:left w:val="single" w:sz="6" w:space="5" w:color="00A4CF"/>
          <w:bottom w:val="single" w:sz="6" w:space="4" w:color="00A4CF"/>
          <w:right w:val="single" w:sz="6" w:space="5" w:color="00A4CF"/>
        </w:pBdr>
        <w:spacing w:before="180" w:after="150" w:line="278" w:lineRule="atLeast"/>
        <w:ind w:left="300" w:right="225"/>
        <w:rPr>
          <w:color w:val="2B2421"/>
        </w:rPr>
      </w:pPr>
      <w:r w:rsidRPr="004A1AB8">
        <w:rPr>
          <w:b/>
          <w:bCs/>
          <w:color w:val="2B2421"/>
        </w:rPr>
        <w:t>Note: </w:t>
      </w:r>
      <w:r w:rsidRPr="004A1AB8">
        <w:rPr>
          <w:color w:val="2B2421"/>
        </w:rPr>
        <w:t>If you use Payment Processing, you can also use the Prepayments screen to process a credit card prepayment.</w:t>
      </w:r>
    </w:p>
    <w:p w14:paraId="2307E9EA" w14:textId="77777777" w:rsidR="000E242E" w:rsidRPr="004A1AB8" w:rsidRDefault="000E242E" w:rsidP="000E242E">
      <w:pPr>
        <w:spacing w:before="180" w:after="100" w:afterAutospacing="1" w:line="267" w:lineRule="atLeast"/>
        <w:ind w:left="300" w:right="225"/>
        <w:rPr>
          <w:color w:val="2B2421"/>
        </w:rPr>
      </w:pPr>
      <w:r w:rsidRPr="004A1AB8">
        <w:rPr>
          <w:color w:val="2B2421"/>
        </w:rPr>
        <w:t>For more information about prepayments, see </w:t>
      </w:r>
      <w:hyperlink r:id="rId47" w:tooltip="Entering a Prepayment with an Invoice" w:history="1">
        <w:r w:rsidRPr="004A1AB8">
          <w:rPr>
            <w:color w:val="4178BE"/>
            <w:u w:val="single"/>
          </w:rPr>
          <w:t>Entering a Prepayment with an Invoice</w:t>
        </w:r>
      </w:hyperlink>
      <w:r w:rsidRPr="004A1AB8">
        <w:rPr>
          <w:color w:val="2B2421"/>
        </w:rPr>
        <w:t>.</w:t>
      </w:r>
    </w:p>
    <w:p w14:paraId="01A5800B" w14:textId="77777777" w:rsidR="007E2B72" w:rsidDel="00784A3A" w:rsidRDefault="000E242E" w:rsidP="004E49F0">
      <w:pPr>
        <w:numPr>
          <w:ilvl w:val="0"/>
          <w:numId w:val="74"/>
        </w:numPr>
        <w:spacing w:before="150" w:after="150" w:line="288" w:lineRule="atLeast"/>
        <w:ind w:left="300" w:right="225"/>
        <w:rPr>
          <w:del w:id="245" w:author="Priscilla Hope" w:date="2017-05-30T14:52:00Z"/>
          <w:b/>
          <w:bCs/>
          <w:color w:val="2B2421"/>
        </w:rPr>
      </w:pPr>
      <w:r w:rsidRPr="004A1AB8">
        <w:rPr>
          <w:color w:val="2B2421"/>
        </w:rPr>
        <w:t>Click </w:t>
      </w:r>
      <w:r w:rsidRPr="004A1AB8">
        <w:rPr>
          <w:b/>
          <w:bCs/>
          <w:color w:val="2B2421"/>
        </w:rPr>
        <w:t>Save</w:t>
      </w:r>
    </w:p>
    <w:p w14:paraId="452DC4CB" w14:textId="77777777" w:rsidR="007E2B72" w:rsidRPr="00784A3A" w:rsidRDefault="007E2B72">
      <w:pPr>
        <w:numPr>
          <w:ilvl w:val="0"/>
          <w:numId w:val="74"/>
        </w:numPr>
        <w:spacing w:before="150" w:after="150" w:line="288" w:lineRule="atLeast"/>
        <w:ind w:left="300" w:right="225"/>
        <w:rPr>
          <w:b/>
          <w:bCs/>
          <w:color w:val="2B2421"/>
        </w:rPr>
        <w:pPrChange w:id="246" w:author="Priscilla Hope" w:date="2017-05-30T14:52:00Z">
          <w:pPr>
            <w:spacing w:after="200" w:line="276" w:lineRule="auto"/>
          </w:pPr>
        </w:pPrChange>
      </w:pPr>
      <w:del w:id="247" w:author="Priscilla Hope" w:date="2017-05-30T14:52:00Z">
        <w:r w:rsidRPr="00784A3A" w:rsidDel="00784A3A">
          <w:rPr>
            <w:b/>
            <w:bCs/>
            <w:color w:val="2B2421"/>
          </w:rPr>
          <w:br w:type="page"/>
        </w:r>
      </w:del>
    </w:p>
    <w:p w14:paraId="07E36C54" w14:textId="77777777" w:rsidR="00370BD7" w:rsidRPr="004A1AB8" w:rsidRDefault="00370BD7" w:rsidP="00C072C1">
      <w:pPr>
        <w:pStyle w:val="Heading3"/>
        <w:rPr>
          <w:rFonts w:eastAsiaTheme="minorHAnsi"/>
          <w:lang w:val="en-US"/>
        </w:rPr>
      </w:pPr>
      <w:bookmarkStart w:id="248" w:name="_Toc480286509"/>
      <w:r w:rsidRPr="004A1AB8">
        <w:rPr>
          <w:rFonts w:eastAsiaTheme="minorHAnsi"/>
          <w:lang w:val="en-US"/>
        </w:rPr>
        <w:lastRenderedPageBreak/>
        <w:t>Processi</w:t>
      </w:r>
      <w:r w:rsidR="003F5B3B" w:rsidRPr="004A1AB8">
        <w:rPr>
          <w:rFonts w:eastAsiaTheme="minorHAnsi"/>
          <w:lang w:val="en-US"/>
        </w:rPr>
        <w:t xml:space="preserve">ng a Cash Sale or Miscellaneous </w:t>
      </w:r>
      <w:r w:rsidRPr="004A1AB8">
        <w:rPr>
          <w:rFonts w:eastAsiaTheme="minorHAnsi"/>
          <w:lang w:val="en-US"/>
        </w:rPr>
        <w:t>Receipt</w:t>
      </w:r>
      <w:bookmarkEnd w:id="248"/>
    </w:p>
    <w:p w14:paraId="3ABF8385"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You add a miscellaneous receipt when you make a cash sale to a regular customer or when you receive a one-time payment from others.</w:t>
      </w:r>
    </w:p>
    <w:p w14:paraId="60255736" w14:textId="77777777" w:rsidR="00A765A2" w:rsidRPr="004A1AB8" w:rsidRDefault="00A765A2" w:rsidP="00370BD7">
      <w:pPr>
        <w:autoSpaceDE w:val="0"/>
        <w:autoSpaceDN w:val="0"/>
        <w:adjustRightInd w:val="0"/>
        <w:rPr>
          <w:rFonts w:eastAsiaTheme="minorHAnsi"/>
          <w:color w:val="000000"/>
          <w:lang w:val="en-US"/>
        </w:rPr>
      </w:pPr>
    </w:p>
    <w:p w14:paraId="138FA0EA"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If the payment is from a regular customer, Accounts Receivable generates a paid invoice for the sale when you post the receipt.</w:t>
      </w:r>
    </w:p>
    <w:p w14:paraId="081CF2E0" w14:textId="77777777" w:rsidR="00A765A2" w:rsidRPr="004A1AB8" w:rsidRDefault="00A765A2" w:rsidP="00370BD7">
      <w:pPr>
        <w:autoSpaceDE w:val="0"/>
        <w:autoSpaceDN w:val="0"/>
        <w:adjustRightInd w:val="0"/>
        <w:rPr>
          <w:rFonts w:eastAsiaTheme="minorHAnsi"/>
          <w:color w:val="000000"/>
          <w:lang w:val="en-US"/>
        </w:rPr>
      </w:pPr>
    </w:p>
    <w:p w14:paraId="599E21E3"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If you are entering a receipt for a one-time customer, for whom you do not create a customer record, Accounts</w:t>
      </w:r>
    </w:p>
    <w:p w14:paraId="2286E93E"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Receivable does not create an invoice when you post the receipt.</w:t>
      </w:r>
    </w:p>
    <w:p w14:paraId="2CAEB8F4" w14:textId="77777777" w:rsidR="00A765A2" w:rsidRPr="004A1AB8" w:rsidRDefault="00A765A2" w:rsidP="00370BD7">
      <w:pPr>
        <w:autoSpaceDE w:val="0"/>
        <w:autoSpaceDN w:val="0"/>
        <w:adjustRightInd w:val="0"/>
        <w:rPr>
          <w:rFonts w:eastAsiaTheme="minorHAnsi"/>
          <w:b/>
          <w:bCs/>
          <w:color w:val="000000"/>
          <w:lang w:val="en-US"/>
        </w:rPr>
      </w:pPr>
    </w:p>
    <w:p w14:paraId="45FA42C8" w14:textId="77777777" w:rsidR="00370BD7" w:rsidRPr="004A1AB8" w:rsidRDefault="00370BD7" w:rsidP="00370BD7">
      <w:pPr>
        <w:autoSpaceDE w:val="0"/>
        <w:autoSpaceDN w:val="0"/>
        <w:adjustRightInd w:val="0"/>
        <w:rPr>
          <w:rFonts w:eastAsiaTheme="minorHAnsi"/>
          <w:b/>
          <w:bCs/>
          <w:color w:val="000000"/>
          <w:lang w:val="en-US"/>
        </w:rPr>
      </w:pPr>
      <w:r w:rsidRPr="004A1AB8">
        <w:rPr>
          <w:rFonts w:eastAsiaTheme="minorHAnsi"/>
          <w:b/>
          <w:bCs/>
          <w:color w:val="000000"/>
          <w:lang w:val="en-US"/>
        </w:rPr>
        <w:t>To add a cash invoice or miscellaneous receipt:</w:t>
      </w:r>
    </w:p>
    <w:p w14:paraId="2CE0B9D7" w14:textId="77777777" w:rsidR="003F5B3B" w:rsidRPr="004A1AB8" w:rsidRDefault="003F5B3B" w:rsidP="00370BD7">
      <w:pPr>
        <w:autoSpaceDE w:val="0"/>
        <w:autoSpaceDN w:val="0"/>
        <w:adjustRightInd w:val="0"/>
        <w:rPr>
          <w:rFonts w:eastAsiaTheme="minorHAnsi"/>
          <w:b/>
          <w:bCs/>
          <w:color w:val="000000"/>
          <w:lang w:val="en-US"/>
        </w:rPr>
      </w:pPr>
    </w:p>
    <w:p w14:paraId="44463603" w14:textId="77777777" w:rsidR="00370BD7" w:rsidRPr="004A1AB8" w:rsidRDefault="00370BD7" w:rsidP="004E49F0">
      <w:pPr>
        <w:pStyle w:val="ListParagraph"/>
        <w:numPr>
          <w:ilvl w:val="0"/>
          <w:numId w:val="3"/>
        </w:num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Accounts Receivable </w:t>
      </w:r>
      <w:r w:rsidRPr="004A1AB8">
        <w:rPr>
          <w:rFonts w:eastAsiaTheme="minorHAnsi"/>
          <w:color w:val="000000"/>
          <w:lang w:val="en-US"/>
        </w:rPr>
        <w:t xml:space="preserve">&gt; </w:t>
      </w:r>
      <w:r w:rsidRPr="004A1AB8">
        <w:rPr>
          <w:rFonts w:eastAsiaTheme="minorHAnsi"/>
          <w:b/>
          <w:bCs/>
          <w:color w:val="000000"/>
          <w:lang w:val="en-US"/>
        </w:rPr>
        <w:t xml:space="preserve">A/R Transactions </w:t>
      </w:r>
      <w:r w:rsidRPr="004A1AB8">
        <w:rPr>
          <w:rFonts w:eastAsiaTheme="minorHAnsi"/>
          <w:color w:val="000000"/>
          <w:lang w:val="en-US"/>
        </w:rPr>
        <w:t xml:space="preserve">&gt; </w:t>
      </w:r>
      <w:r w:rsidRPr="004A1AB8">
        <w:rPr>
          <w:rFonts w:eastAsiaTheme="minorHAnsi"/>
          <w:b/>
          <w:bCs/>
          <w:color w:val="000000"/>
          <w:lang w:val="en-US"/>
        </w:rPr>
        <w:t>Receipt Entry</w:t>
      </w:r>
      <w:r w:rsidRPr="004A1AB8">
        <w:rPr>
          <w:rFonts w:eastAsiaTheme="minorHAnsi"/>
          <w:color w:val="000000"/>
          <w:lang w:val="en-US"/>
        </w:rPr>
        <w:t>.</w:t>
      </w:r>
    </w:p>
    <w:p w14:paraId="5492E0D0" w14:textId="77777777" w:rsidR="00A765A2" w:rsidRPr="004A1AB8" w:rsidRDefault="0002580D" w:rsidP="00370BD7">
      <w:pPr>
        <w:autoSpaceDE w:val="0"/>
        <w:autoSpaceDN w:val="0"/>
        <w:adjustRightInd w:val="0"/>
        <w:rPr>
          <w:rFonts w:eastAsiaTheme="minorHAnsi"/>
          <w:b/>
          <w:bCs/>
          <w:color w:val="000000"/>
          <w:lang w:val="en-US"/>
        </w:rPr>
      </w:pPr>
      <w:r>
        <w:rPr>
          <w:noProof/>
          <w:lang w:val="en-US"/>
        </w:rPr>
        <mc:AlternateContent>
          <mc:Choice Requires="wps">
            <w:drawing>
              <wp:anchor distT="0" distB="0" distL="114300" distR="114300" simplePos="0" relativeHeight="251807744" behindDoc="0" locked="0" layoutInCell="1" allowOverlap="1" wp14:anchorId="4AC0D65E" wp14:editId="62ECA48B">
                <wp:simplePos x="0" y="0"/>
                <wp:positionH relativeFrom="margin">
                  <wp:posOffset>847407</wp:posOffset>
                </wp:positionH>
                <wp:positionV relativeFrom="paragraph">
                  <wp:posOffset>146369</wp:posOffset>
                </wp:positionV>
                <wp:extent cx="551815" cy="337820"/>
                <wp:effectExtent l="0" t="26352" r="31432" b="31433"/>
                <wp:wrapNone/>
                <wp:docPr id="127" name="Notched Right Arrow 12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9F9F324" w14:textId="77777777" w:rsidR="00713C6B" w:rsidRPr="00D8577C" w:rsidRDefault="00713C6B" w:rsidP="0002580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0D65E" id="Notched Right Arrow 127" o:spid="_x0000_s1092" type="#_x0000_t94" style="position:absolute;margin-left:66.7pt;margin-top:11.55pt;width:43.45pt;height:26.6pt;rotation:90;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" adj="15096,2924" fillcolor="#dbdbdb" strokecolor="#41719c" strokeweight="1pt">
                <v:textbox style="layout-flow:vertical;mso-layout-flow-alt:bottom-to-top">
                  <w:txbxContent>
                    <w:p w14:paraId="19F9F324" w14:textId="77777777" w:rsidR="00713C6B" w:rsidRPr="00D8577C" w:rsidRDefault="00713C6B" w:rsidP="0002580D">
                      <w:pPr>
                        <w:pStyle w:val="NoSpacing"/>
                        <w:jc w:val="center"/>
                        <w:rPr>
                          <w:sz w:val="16"/>
                          <w:szCs w:val="16"/>
                        </w:rPr>
                      </w:pPr>
                      <w:r>
                        <w:rPr>
                          <w:sz w:val="16"/>
                          <w:szCs w:val="16"/>
                        </w:rPr>
                        <w:t>1</w:t>
                      </w:r>
                    </w:p>
                  </w:txbxContent>
                </v:textbox>
                <w10:wrap anchorx="margin"/>
              </v:shape>
            </w:pict>
          </mc:Fallback>
        </mc:AlternateContent>
      </w:r>
      <w:r>
        <w:rPr>
          <w:noProof/>
          <w:lang w:val="en-US"/>
        </w:rPr>
        <mc:AlternateContent>
          <mc:Choice Requires="wps">
            <w:drawing>
              <wp:anchor distT="0" distB="0" distL="114300" distR="114300" simplePos="0" relativeHeight="251805696" behindDoc="0" locked="0" layoutInCell="1" allowOverlap="1" wp14:anchorId="2B7164E1" wp14:editId="3837D34C">
                <wp:simplePos x="0" y="0"/>
                <wp:positionH relativeFrom="margin">
                  <wp:posOffset>1323975</wp:posOffset>
                </wp:positionH>
                <wp:positionV relativeFrom="paragraph">
                  <wp:posOffset>1746250</wp:posOffset>
                </wp:positionV>
                <wp:extent cx="381000" cy="400050"/>
                <wp:effectExtent l="19050" t="19050" r="19050" b="38100"/>
                <wp:wrapNone/>
                <wp:docPr id="126" name="Notched Right Arrow 12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CB78790" w14:textId="77777777" w:rsidR="00713C6B" w:rsidRPr="00E35407" w:rsidRDefault="00713C6B" w:rsidP="0002580D">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164E1" id="Notched Right Arrow 126" o:spid="_x0000_s1093" type="#_x0000_t94" style="position:absolute;margin-left:104.25pt;margin-top:137.5pt;width:30pt;height:3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" adj="10800" fillcolor="#dbdbdb" strokecolor="#41719c" strokeweight="1pt">
                <v:textbox>
                  <w:txbxContent>
                    <w:p w14:paraId="5CB78790" w14:textId="77777777" w:rsidR="00713C6B" w:rsidRPr="00E35407" w:rsidRDefault="00713C6B" w:rsidP="0002580D">
                      <w:pPr>
                        <w:jc w:val="center"/>
                        <w:rPr>
                          <w:color w:val="000000" w:themeColor="text1"/>
                          <w:sz w:val="16"/>
                          <w:szCs w:val="16"/>
                        </w:rPr>
                      </w:pPr>
                      <w:r>
                        <w:rPr>
                          <w:color w:val="000000" w:themeColor="text1"/>
                          <w:sz w:val="16"/>
                          <w:szCs w:val="16"/>
                        </w:rPr>
                        <w:t>3</w:t>
                      </w:r>
                    </w:p>
                  </w:txbxContent>
                </v:textbox>
                <w10:wrap anchorx="margin"/>
              </v:shape>
            </w:pict>
          </mc:Fallback>
        </mc:AlternateContent>
      </w:r>
      <w:r>
        <w:rPr>
          <w:noProof/>
          <w:lang w:val="en-US"/>
        </w:rPr>
        <mc:AlternateContent>
          <mc:Choice Requires="wps">
            <w:drawing>
              <wp:anchor distT="0" distB="0" distL="114300" distR="114300" simplePos="0" relativeHeight="251803648" behindDoc="0" locked="0" layoutInCell="1" allowOverlap="1" wp14:anchorId="50B1CFFE" wp14:editId="508524C1">
                <wp:simplePos x="0" y="0"/>
                <wp:positionH relativeFrom="margin">
                  <wp:posOffset>-381000</wp:posOffset>
                </wp:positionH>
                <wp:positionV relativeFrom="paragraph">
                  <wp:posOffset>1241425</wp:posOffset>
                </wp:positionV>
                <wp:extent cx="381000" cy="400050"/>
                <wp:effectExtent l="19050" t="19050" r="19050" b="38100"/>
                <wp:wrapNone/>
                <wp:docPr id="125" name="Notched Right Arrow 12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B4729D2" w14:textId="77777777" w:rsidR="00713C6B" w:rsidRPr="00E35407" w:rsidRDefault="00713C6B" w:rsidP="0002580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CFFE" id="Notched Right Arrow 125" o:spid="_x0000_s1094" type="#_x0000_t94" style="position:absolute;margin-left:-30pt;margin-top:97.75pt;width:30pt;height:31.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" adj="10800" fillcolor="#dbdbdb" strokecolor="#41719c" strokeweight="1pt">
                <v:textbox>
                  <w:txbxContent>
                    <w:p w14:paraId="1B4729D2" w14:textId="77777777" w:rsidR="00713C6B" w:rsidRPr="00E35407" w:rsidRDefault="00713C6B" w:rsidP="0002580D">
                      <w:pPr>
                        <w:jc w:val="center"/>
                        <w:rPr>
                          <w:color w:val="000000" w:themeColor="text1"/>
                          <w:sz w:val="16"/>
                          <w:szCs w:val="16"/>
                        </w:rPr>
                      </w:pPr>
                      <w:r>
                        <w:rPr>
                          <w:color w:val="000000" w:themeColor="text1"/>
                          <w:sz w:val="16"/>
                          <w:szCs w:val="16"/>
                        </w:rPr>
                        <w:t>2</w:t>
                      </w:r>
                    </w:p>
                  </w:txbxContent>
                </v:textbox>
                <w10:wrap anchorx="margin"/>
              </v:shape>
            </w:pict>
          </mc:Fallback>
        </mc:AlternateContent>
      </w:r>
      <w:r w:rsidR="00D5438A" w:rsidRPr="004A1AB8">
        <w:rPr>
          <w:rFonts w:eastAsiaTheme="minorHAnsi"/>
          <w:b/>
          <w:bCs/>
          <w:noProof/>
          <w:color w:val="000000"/>
          <w:lang w:val="en-US"/>
        </w:rPr>
        <w:drawing>
          <wp:inline distT="0" distB="0" distL="0" distR="0" wp14:anchorId="1EDFE605" wp14:editId="0E88027F">
            <wp:extent cx="5943600" cy="3349828"/>
            <wp:effectExtent l="0" t="0" r="0" b="3175"/>
            <wp:docPr id="1" name="Picture 1" descr="C:\Users\USER\Pictures\SCREEN SHOTS\AR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AR2_L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14:paraId="21C76F98" w14:textId="77777777" w:rsidR="00D5438A" w:rsidRPr="004A1AB8" w:rsidRDefault="00D5438A" w:rsidP="00370BD7">
      <w:pPr>
        <w:autoSpaceDE w:val="0"/>
        <w:autoSpaceDN w:val="0"/>
        <w:adjustRightInd w:val="0"/>
        <w:rPr>
          <w:rFonts w:eastAsiaTheme="minorHAnsi"/>
          <w:b/>
          <w:bCs/>
          <w:color w:val="000000"/>
          <w:lang w:val="en-US"/>
        </w:rPr>
      </w:pPr>
    </w:p>
    <w:p w14:paraId="7B10E080"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You can use the A/R Quick Receipt Entry screen to add a miscellaneous receipt to a deposit slip, but you must use the A/R Receipt Entry screen to distribute the receipt to general ledger accounts.</w:t>
      </w:r>
    </w:p>
    <w:p w14:paraId="518176E0" w14:textId="77777777" w:rsidR="003F5B3B" w:rsidRPr="004A1AB8" w:rsidDel="00784A3A" w:rsidRDefault="003F5B3B" w:rsidP="00370BD7">
      <w:pPr>
        <w:autoSpaceDE w:val="0"/>
        <w:autoSpaceDN w:val="0"/>
        <w:adjustRightInd w:val="0"/>
        <w:rPr>
          <w:del w:id="249" w:author="Priscilla Hope" w:date="2017-05-30T14:52:00Z"/>
          <w:rFonts w:eastAsiaTheme="minorHAnsi"/>
          <w:color w:val="000000"/>
          <w:lang w:val="en-US"/>
        </w:rPr>
      </w:pPr>
    </w:p>
    <w:p w14:paraId="6EBA4A43" w14:textId="77777777" w:rsidR="003F5B3B" w:rsidRPr="004A1AB8" w:rsidRDefault="003F5B3B" w:rsidP="00370BD7">
      <w:pPr>
        <w:autoSpaceDE w:val="0"/>
        <w:autoSpaceDN w:val="0"/>
        <w:adjustRightInd w:val="0"/>
        <w:rPr>
          <w:rFonts w:eastAsiaTheme="minorHAnsi"/>
          <w:color w:val="000000"/>
          <w:lang w:val="en-US"/>
        </w:rPr>
      </w:pPr>
    </w:p>
    <w:p w14:paraId="7BBFD2D7" w14:textId="77777777" w:rsidR="003F5B3B" w:rsidRPr="004A1AB8" w:rsidDel="00784A3A" w:rsidRDefault="003F5B3B" w:rsidP="00370BD7">
      <w:pPr>
        <w:autoSpaceDE w:val="0"/>
        <w:autoSpaceDN w:val="0"/>
        <w:adjustRightInd w:val="0"/>
        <w:rPr>
          <w:del w:id="250" w:author="Priscilla Hope" w:date="2017-05-30T14:52:00Z"/>
          <w:rFonts w:eastAsiaTheme="minorHAnsi"/>
          <w:color w:val="000000"/>
          <w:lang w:val="en-US"/>
        </w:rPr>
      </w:pPr>
    </w:p>
    <w:p w14:paraId="09086E88" w14:textId="77777777" w:rsidR="003F5B3B" w:rsidRPr="004A1AB8" w:rsidDel="00784A3A" w:rsidRDefault="003F5B3B" w:rsidP="00370BD7">
      <w:pPr>
        <w:autoSpaceDE w:val="0"/>
        <w:autoSpaceDN w:val="0"/>
        <w:adjustRightInd w:val="0"/>
        <w:rPr>
          <w:del w:id="251" w:author="Priscilla Hope" w:date="2017-05-30T14:52:00Z"/>
          <w:rFonts w:eastAsiaTheme="minorHAnsi"/>
          <w:color w:val="000000"/>
          <w:lang w:val="en-US"/>
        </w:rPr>
      </w:pPr>
    </w:p>
    <w:p w14:paraId="23850497" w14:textId="77777777" w:rsidR="003F5B3B" w:rsidRPr="004A1AB8" w:rsidDel="00784A3A" w:rsidRDefault="003F5B3B" w:rsidP="00370BD7">
      <w:pPr>
        <w:autoSpaceDE w:val="0"/>
        <w:autoSpaceDN w:val="0"/>
        <w:adjustRightInd w:val="0"/>
        <w:rPr>
          <w:del w:id="252" w:author="Priscilla Hope" w:date="2017-05-30T14:52:00Z"/>
          <w:rFonts w:eastAsiaTheme="minorHAnsi"/>
          <w:color w:val="000000"/>
          <w:lang w:val="en-US"/>
        </w:rPr>
      </w:pPr>
    </w:p>
    <w:p w14:paraId="410DDCA3" w14:textId="77777777" w:rsidR="00370BD7" w:rsidRPr="004A1AB8" w:rsidDel="00784A3A" w:rsidRDefault="00370BD7" w:rsidP="00370BD7">
      <w:pPr>
        <w:autoSpaceDE w:val="0"/>
        <w:autoSpaceDN w:val="0"/>
        <w:adjustRightInd w:val="0"/>
        <w:ind w:left="180"/>
        <w:rPr>
          <w:del w:id="253" w:author="Priscilla Hope" w:date="2017-05-30T14:52:00Z"/>
          <w:rFonts w:eastAsiaTheme="minorHAnsi"/>
          <w:color w:val="000000"/>
          <w:lang w:val="en-US"/>
        </w:rPr>
      </w:pPr>
    </w:p>
    <w:p w14:paraId="4BD63381" w14:textId="77777777" w:rsidR="00370BD7" w:rsidRPr="004A1AB8" w:rsidRDefault="00370BD7" w:rsidP="004E49F0">
      <w:pPr>
        <w:pStyle w:val="ListParagraph"/>
        <w:numPr>
          <w:ilvl w:val="0"/>
          <w:numId w:val="3"/>
        </w:numPr>
        <w:autoSpaceDE w:val="0"/>
        <w:autoSpaceDN w:val="0"/>
        <w:adjustRightInd w:val="0"/>
        <w:rPr>
          <w:rFonts w:eastAsiaTheme="minorHAnsi"/>
          <w:color w:val="000000"/>
          <w:lang w:val="en-US"/>
        </w:rPr>
      </w:pPr>
      <w:r w:rsidRPr="004A1AB8">
        <w:rPr>
          <w:rFonts w:eastAsiaTheme="minorHAnsi"/>
          <w:color w:val="000000"/>
          <w:lang w:val="en-US"/>
        </w:rPr>
        <w:t xml:space="preserve">.Select an existing batch or create a new one. </w:t>
      </w:r>
      <w:r w:rsidRPr="004A1AB8">
        <w:rPr>
          <w:rFonts w:eastAsiaTheme="minorHAnsi"/>
          <w:color w:val="255BC8"/>
          <w:lang w:val="en-US"/>
        </w:rPr>
        <w:t>More...</w:t>
      </w:r>
    </w:p>
    <w:p w14:paraId="7382B0FB" w14:textId="77777777" w:rsidR="00370BD7" w:rsidRPr="004A1AB8" w:rsidRDefault="0002580D" w:rsidP="00370BD7">
      <w:pPr>
        <w:autoSpaceDE w:val="0"/>
        <w:autoSpaceDN w:val="0"/>
        <w:adjustRightInd w:val="0"/>
        <w:rPr>
          <w:rFonts w:eastAsiaTheme="minorHAnsi"/>
          <w:b/>
          <w:bCs/>
          <w:color w:val="000000"/>
          <w:lang w:val="en-US"/>
        </w:rPr>
      </w:pPr>
      <w:r w:rsidRPr="0002580D">
        <w:rPr>
          <w:noProof/>
          <w:lang w:val="en-US"/>
        </w:rPr>
        <w:lastRenderedPageBreak/>
        <mc:AlternateContent>
          <mc:Choice Requires="wps">
            <w:drawing>
              <wp:anchor distT="0" distB="0" distL="114300" distR="114300" simplePos="0" relativeHeight="251817984" behindDoc="0" locked="0" layoutInCell="1" allowOverlap="1" wp14:anchorId="12D469DA" wp14:editId="79ED8E02">
                <wp:simplePos x="0" y="0"/>
                <wp:positionH relativeFrom="column">
                  <wp:posOffset>-304800</wp:posOffset>
                </wp:positionH>
                <wp:positionV relativeFrom="paragraph">
                  <wp:posOffset>2486025</wp:posOffset>
                </wp:positionV>
                <wp:extent cx="381000" cy="381000"/>
                <wp:effectExtent l="19050" t="19050" r="38100" b="38100"/>
                <wp:wrapNone/>
                <wp:docPr id="132" name="Notched Right Arrow 13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36B8480" w14:textId="77777777" w:rsidR="00713C6B" w:rsidRPr="00E35407" w:rsidRDefault="00713C6B" w:rsidP="0002580D">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469DA" id="Notched Right Arrow 132" o:spid="_x0000_s1095" type="#_x0000_t94" style="position:absolute;margin-left:-24pt;margin-top:195.75pt;width:30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" adj="10800" fillcolor="#dbdbdb" strokecolor="#41719c" strokeweight="1pt">
                <v:textbox>
                  <w:txbxContent>
                    <w:p w14:paraId="136B8480" w14:textId="77777777" w:rsidR="00713C6B" w:rsidRPr="00E35407" w:rsidRDefault="00713C6B" w:rsidP="0002580D">
                      <w:pPr>
                        <w:rPr>
                          <w:sz w:val="16"/>
                          <w:szCs w:val="16"/>
                        </w:rPr>
                      </w:pPr>
                      <w:r>
                        <w:rPr>
                          <w:sz w:val="16"/>
                          <w:szCs w:val="16"/>
                        </w:rPr>
                        <w:t>8</w:t>
                      </w:r>
                    </w:p>
                  </w:txbxContent>
                </v:textbox>
              </v:shape>
            </w:pict>
          </mc:Fallback>
        </mc:AlternateContent>
      </w:r>
      <w:r w:rsidRPr="0002580D">
        <w:rPr>
          <w:noProof/>
          <w:lang w:val="en-US"/>
        </w:rPr>
        <mc:AlternateContent>
          <mc:Choice Requires="wps">
            <w:drawing>
              <wp:anchor distT="0" distB="0" distL="114300" distR="114300" simplePos="0" relativeHeight="251815936" behindDoc="0" locked="0" layoutInCell="1" allowOverlap="1" wp14:anchorId="296DDD50" wp14:editId="76CFFFD4">
                <wp:simplePos x="0" y="0"/>
                <wp:positionH relativeFrom="margin">
                  <wp:posOffset>2123759</wp:posOffset>
                </wp:positionH>
                <wp:positionV relativeFrom="paragraph">
                  <wp:posOffset>1562419</wp:posOffset>
                </wp:positionV>
                <wp:extent cx="551815" cy="337820"/>
                <wp:effectExtent l="0" t="26352" r="31432" b="31433"/>
                <wp:wrapNone/>
                <wp:docPr id="131" name="Notched Right Arrow 13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D05E9C0" w14:textId="77777777" w:rsidR="00713C6B" w:rsidRPr="00D8577C" w:rsidRDefault="00713C6B" w:rsidP="0002580D">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DDD50" id="Notched Right Arrow 131" o:spid="_x0000_s1096" type="#_x0000_t94" style="position:absolute;margin-left:167.25pt;margin-top:123.05pt;width:43.45pt;height:26.6pt;rotation:90;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" adj="15096,2924" fillcolor="#dbdbdb" strokecolor="#41719c" strokeweight="1pt">
                <v:textbox style="layout-flow:vertical;mso-layout-flow-alt:bottom-to-top">
                  <w:txbxContent>
                    <w:p w14:paraId="4D05E9C0" w14:textId="77777777" w:rsidR="00713C6B" w:rsidRPr="00D8577C" w:rsidRDefault="00713C6B" w:rsidP="0002580D">
                      <w:pPr>
                        <w:pStyle w:val="NoSpacing"/>
                        <w:jc w:val="center"/>
                        <w:rPr>
                          <w:sz w:val="16"/>
                          <w:szCs w:val="16"/>
                        </w:rPr>
                      </w:pPr>
                      <w:r>
                        <w:rPr>
                          <w:sz w:val="16"/>
                          <w:szCs w:val="16"/>
                        </w:rPr>
                        <w:t>7</w:t>
                      </w:r>
                    </w:p>
                  </w:txbxContent>
                </v:textbox>
                <w10:wrap anchorx="margin"/>
              </v:shape>
            </w:pict>
          </mc:Fallback>
        </mc:AlternateContent>
      </w:r>
      <w:r>
        <w:rPr>
          <w:noProof/>
          <w:lang w:val="en-US"/>
        </w:rPr>
        <mc:AlternateContent>
          <mc:Choice Requires="wps">
            <w:drawing>
              <wp:anchor distT="0" distB="0" distL="114300" distR="114300" simplePos="0" relativeHeight="251813888" behindDoc="0" locked="0" layoutInCell="1" allowOverlap="1" wp14:anchorId="249669F1" wp14:editId="396B1B31">
                <wp:simplePos x="0" y="0"/>
                <wp:positionH relativeFrom="column">
                  <wp:posOffset>-390525</wp:posOffset>
                </wp:positionH>
                <wp:positionV relativeFrom="paragraph">
                  <wp:posOffset>1914525</wp:posOffset>
                </wp:positionV>
                <wp:extent cx="381000" cy="381000"/>
                <wp:effectExtent l="19050" t="19050" r="38100" b="38100"/>
                <wp:wrapNone/>
                <wp:docPr id="130" name="Notched Right Arrow 13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5B01914" w14:textId="77777777" w:rsidR="00713C6B" w:rsidRPr="00E35407" w:rsidRDefault="00713C6B"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69F1" id="Notched Right Arrow 130" o:spid="_x0000_s1097" type="#_x0000_t94" style="position:absolute;margin-left:-30.75pt;margin-top:150.75pt;width:30pt;height:3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" adj="10800" fillcolor="#dbdbdb" strokecolor="#41719c" strokeweight="1pt">
                <v:textbox>
                  <w:txbxContent>
                    <w:p w14:paraId="55B01914" w14:textId="77777777" w:rsidR="00713C6B" w:rsidRPr="00E35407" w:rsidRDefault="00713C6B" w:rsidP="0002580D">
                      <w:pPr>
                        <w:rPr>
                          <w:sz w:val="16"/>
                          <w:szCs w:val="16"/>
                        </w:rPr>
                      </w:pPr>
                      <w:r>
                        <w:rPr>
                          <w:sz w:val="16"/>
                          <w:szCs w:val="16"/>
                        </w:rPr>
                        <w:t>6</w:t>
                      </w:r>
                    </w:p>
                  </w:txbxContent>
                </v:textbox>
              </v:shape>
            </w:pict>
          </mc:Fallback>
        </mc:AlternateContent>
      </w:r>
      <w:r>
        <w:rPr>
          <w:noProof/>
          <w:lang w:val="en-US"/>
        </w:rPr>
        <mc:AlternateContent>
          <mc:Choice Requires="wps">
            <w:drawing>
              <wp:anchor distT="0" distB="0" distL="114300" distR="114300" simplePos="0" relativeHeight="251811840" behindDoc="0" locked="0" layoutInCell="1" allowOverlap="1" wp14:anchorId="5CFEFC11" wp14:editId="3D190D24">
                <wp:simplePos x="0" y="0"/>
                <wp:positionH relativeFrom="column">
                  <wp:posOffset>-342900</wp:posOffset>
                </wp:positionH>
                <wp:positionV relativeFrom="paragraph">
                  <wp:posOffset>904875</wp:posOffset>
                </wp:positionV>
                <wp:extent cx="381000" cy="381000"/>
                <wp:effectExtent l="19050" t="19050" r="38100" b="38100"/>
                <wp:wrapNone/>
                <wp:docPr id="129" name="Notched Right Arrow 12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9B8DF61" w14:textId="77777777" w:rsidR="00713C6B" w:rsidRPr="00E35407" w:rsidRDefault="00713C6B" w:rsidP="0002580D">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FC11" id="Notched Right Arrow 129" o:spid="_x0000_s1098" type="#_x0000_t94" style="position:absolute;margin-left:-27pt;margin-top:71.25pt;width:30pt;height:3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" adj="10800" fillcolor="#dbdbdb" strokecolor="#41719c" strokeweight="1pt">
                <v:textbox>
                  <w:txbxContent>
                    <w:p w14:paraId="39B8DF61" w14:textId="77777777" w:rsidR="00713C6B" w:rsidRPr="00E35407" w:rsidRDefault="00713C6B" w:rsidP="0002580D">
                      <w:pPr>
                        <w:rPr>
                          <w:sz w:val="16"/>
                          <w:szCs w:val="16"/>
                        </w:rPr>
                      </w:pPr>
                      <w:r>
                        <w:rPr>
                          <w:sz w:val="16"/>
                          <w:szCs w:val="16"/>
                        </w:rPr>
                        <w:t>5</w:t>
                      </w:r>
                    </w:p>
                  </w:txbxContent>
                </v:textbox>
              </v:shape>
            </w:pict>
          </mc:Fallback>
        </mc:AlternateContent>
      </w:r>
      <w:r>
        <w:rPr>
          <w:noProof/>
          <w:lang w:val="en-US"/>
        </w:rPr>
        <mc:AlternateContent>
          <mc:Choice Requires="wps">
            <w:drawing>
              <wp:anchor distT="0" distB="0" distL="114300" distR="114300" simplePos="0" relativeHeight="251809792" behindDoc="0" locked="0" layoutInCell="1" allowOverlap="1" wp14:anchorId="0519E650" wp14:editId="4DA5426F">
                <wp:simplePos x="0" y="0"/>
                <wp:positionH relativeFrom="margin">
                  <wp:posOffset>5057459</wp:posOffset>
                </wp:positionH>
                <wp:positionV relativeFrom="paragraph">
                  <wp:posOffset>171768</wp:posOffset>
                </wp:positionV>
                <wp:extent cx="551815" cy="337820"/>
                <wp:effectExtent l="0" t="26352" r="31432" b="31433"/>
                <wp:wrapNone/>
                <wp:docPr id="128" name="Notched Right Arrow 128"/>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3C12779" w14:textId="77777777" w:rsidR="00713C6B" w:rsidRPr="00D8577C" w:rsidRDefault="00713C6B" w:rsidP="0002580D">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9E650" id="Notched Right Arrow 128" o:spid="_x0000_s1099" type="#_x0000_t94" style="position:absolute;margin-left:398.25pt;margin-top:13.55pt;width:43.45pt;height:26.6pt;rotation:9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" adj="15096,2924" fillcolor="#dbdbdb" strokecolor="#41719c" strokeweight="1pt">
                <v:textbox style="layout-flow:vertical;mso-layout-flow-alt:bottom-to-top">
                  <w:txbxContent>
                    <w:p w14:paraId="33C12779" w14:textId="77777777" w:rsidR="00713C6B" w:rsidRPr="00D8577C" w:rsidRDefault="00713C6B" w:rsidP="0002580D">
                      <w:pPr>
                        <w:pStyle w:val="NoSpacing"/>
                        <w:jc w:val="center"/>
                        <w:rPr>
                          <w:sz w:val="16"/>
                          <w:szCs w:val="16"/>
                        </w:rPr>
                      </w:pPr>
                      <w:r>
                        <w:rPr>
                          <w:sz w:val="16"/>
                          <w:szCs w:val="16"/>
                        </w:rPr>
                        <w:t>4</w:t>
                      </w:r>
                    </w:p>
                  </w:txbxContent>
                </v:textbox>
                <w10:wrap anchorx="margin"/>
              </v:shape>
            </w:pict>
          </mc:Fallback>
        </mc:AlternateContent>
      </w:r>
      <w:r w:rsidR="00D5438A" w:rsidRPr="004A1AB8">
        <w:rPr>
          <w:rFonts w:eastAsiaTheme="minorHAnsi"/>
          <w:b/>
          <w:bCs/>
          <w:noProof/>
          <w:color w:val="000000"/>
          <w:lang w:val="en-US"/>
        </w:rPr>
        <w:drawing>
          <wp:inline distT="0" distB="0" distL="0" distR="0" wp14:anchorId="57F27F14" wp14:editId="0D020B8B">
            <wp:extent cx="5943600" cy="3074129"/>
            <wp:effectExtent l="0" t="0" r="0" b="0"/>
            <wp:docPr id="2" name="Picture 2" descr="C:\Users\USER\Pictures\SCREEN SHOTS\Capture.AR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 SHOTS\Capture.AR1_L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4129"/>
                    </a:xfrm>
                    <a:prstGeom prst="rect">
                      <a:avLst/>
                    </a:prstGeom>
                    <a:noFill/>
                    <a:ln>
                      <a:noFill/>
                    </a:ln>
                  </pic:spPr>
                </pic:pic>
              </a:graphicData>
            </a:graphic>
          </wp:inline>
        </w:drawing>
      </w:r>
    </w:p>
    <w:p w14:paraId="77CC7435" w14:textId="77777777" w:rsidR="00D5438A" w:rsidRPr="004A1AB8" w:rsidRDefault="00D5438A" w:rsidP="00370BD7">
      <w:pPr>
        <w:autoSpaceDE w:val="0"/>
        <w:autoSpaceDN w:val="0"/>
        <w:adjustRightInd w:val="0"/>
        <w:rPr>
          <w:rFonts w:eastAsiaTheme="minorHAnsi"/>
          <w:b/>
          <w:bCs/>
          <w:color w:val="000000"/>
          <w:lang w:val="en-US"/>
        </w:rPr>
      </w:pPr>
    </w:p>
    <w:p w14:paraId="79930C29"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Select an existing batch. </w:t>
      </w:r>
      <w:r w:rsidRPr="004A1AB8">
        <w:rPr>
          <w:rFonts w:eastAsiaTheme="minorHAnsi"/>
          <w:color w:val="000000"/>
          <w:lang w:val="en-US"/>
        </w:rPr>
        <w:t xml:space="preserve">Use the Finder beside the </w:t>
      </w:r>
      <w:r w:rsidRPr="004A1AB8">
        <w:rPr>
          <w:rFonts w:eastAsiaTheme="minorHAnsi"/>
          <w:b/>
          <w:bCs/>
          <w:color w:val="000000"/>
          <w:lang w:val="en-US"/>
        </w:rPr>
        <w:t xml:space="preserve">Batch Number </w:t>
      </w:r>
      <w:r w:rsidRPr="004A1AB8">
        <w:rPr>
          <w:rFonts w:eastAsiaTheme="minorHAnsi"/>
          <w:color w:val="000000"/>
          <w:lang w:val="en-US"/>
        </w:rPr>
        <w:t>field to select the batch you want to work with.</w:t>
      </w:r>
    </w:p>
    <w:p w14:paraId="19468B4A" w14:textId="77777777" w:rsidR="00370BD7" w:rsidRPr="004A1AB8" w:rsidRDefault="00370BD7" w:rsidP="00370BD7">
      <w:pPr>
        <w:autoSpaceDE w:val="0"/>
        <w:autoSpaceDN w:val="0"/>
        <w:adjustRightInd w:val="0"/>
        <w:rPr>
          <w:rFonts w:eastAsiaTheme="minorHAnsi"/>
          <w:b/>
          <w:bCs/>
          <w:color w:val="000000"/>
          <w:lang w:val="en-US"/>
        </w:rPr>
      </w:pPr>
    </w:p>
    <w:p w14:paraId="425A5C3E"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Create a new batch. </w:t>
      </w:r>
      <w:r w:rsidRPr="004A1AB8">
        <w:rPr>
          <w:rFonts w:eastAsiaTheme="minorHAnsi"/>
          <w:color w:val="000000"/>
          <w:lang w:val="en-US"/>
        </w:rPr>
        <w:t xml:space="preserve">Click the </w:t>
      </w:r>
      <w:r w:rsidRPr="004A1AB8">
        <w:rPr>
          <w:rFonts w:eastAsiaTheme="minorHAnsi"/>
          <w:b/>
          <w:bCs/>
          <w:color w:val="000000"/>
          <w:lang w:val="en-US"/>
        </w:rPr>
        <w:t xml:space="preserve">Create New Batch </w:t>
      </w:r>
      <w:r w:rsidRPr="004A1AB8">
        <w:rPr>
          <w:rFonts w:eastAsiaTheme="minorHAnsi"/>
          <w:color w:val="000000"/>
          <w:lang w:val="en-US"/>
        </w:rPr>
        <w:t>button, and then enter the batch date, bank code, default currency (in a multicurrency ledger), and deposit number.</w:t>
      </w:r>
    </w:p>
    <w:p w14:paraId="1F917F82" w14:textId="77777777" w:rsidR="00370BD7" w:rsidRPr="004A1AB8" w:rsidRDefault="00370BD7" w:rsidP="00370BD7">
      <w:pPr>
        <w:autoSpaceDE w:val="0"/>
        <w:autoSpaceDN w:val="0"/>
        <w:adjustRightInd w:val="0"/>
        <w:rPr>
          <w:rFonts w:eastAsiaTheme="minorHAnsi"/>
          <w:color w:val="000000"/>
          <w:lang w:val="en-US"/>
        </w:rPr>
      </w:pPr>
    </w:p>
    <w:p w14:paraId="2BD54E8F"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      3 .Create a new miscellaneous receipt for the customer. </w:t>
      </w:r>
      <w:r w:rsidRPr="004A1AB8">
        <w:rPr>
          <w:rFonts w:eastAsiaTheme="minorHAnsi"/>
          <w:color w:val="255BC8"/>
          <w:lang w:val="en-US"/>
        </w:rPr>
        <w:t>More...</w:t>
      </w:r>
    </w:p>
    <w:p w14:paraId="31337D7F" w14:textId="77777777" w:rsidR="00370BD7" w:rsidRPr="004A1AB8" w:rsidRDefault="00370BD7" w:rsidP="00370BD7">
      <w:pPr>
        <w:autoSpaceDE w:val="0"/>
        <w:autoSpaceDN w:val="0"/>
        <w:adjustRightInd w:val="0"/>
        <w:rPr>
          <w:rFonts w:eastAsiaTheme="minorHAnsi"/>
          <w:color w:val="000000"/>
          <w:lang w:val="en-US"/>
        </w:rPr>
      </w:pPr>
    </w:p>
    <w:p w14:paraId="1F6237CC"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     If you are using the A/R Receipt Entry screen:</w:t>
      </w:r>
    </w:p>
    <w:p w14:paraId="16034B9A" w14:textId="77777777" w:rsidR="00676855" w:rsidRPr="004A1AB8" w:rsidRDefault="00676855" w:rsidP="00370BD7">
      <w:pPr>
        <w:autoSpaceDE w:val="0"/>
        <w:autoSpaceDN w:val="0"/>
        <w:adjustRightInd w:val="0"/>
        <w:rPr>
          <w:rFonts w:eastAsiaTheme="minorHAnsi"/>
          <w:color w:val="000000"/>
          <w:lang w:val="en-US"/>
        </w:rPr>
      </w:pPr>
    </w:p>
    <w:p w14:paraId="17781928"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a. Click the </w:t>
      </w:r>
      <w:r w:rsidRPr="004A1AB8">
        <w:rPr>
          <w:rFonts w:eastAsiaTheme="minorHAnsi"/>
          <w:b/>
          <w:bCs/>
          <w:color w:val="000000"/>
          <w:lang w:val="en-US"/>
        </w:rPr>
        <w:t xml:space="preserve">Create </w:t>
      </w:r>
      <w:r w:rsidRPr="004A1AB8">
        <w:rPr>
          <w:rFonts w:eastAsiaTheme="minorHAnsi"/>
          <w:color w:val="000000"/>
          <w:lang w:val="en-US"/>
        </w:rPr>
        <w:t xml:space="preserve">a. </w:t>
      </w:r>
      <w:r w:rsidRPr="004A1AB8">
        <w:rPr>
          <w:rFonts w:eastAsiaTheme="minorHAnsi"/>
          <w:b/>
          <w:bCs/>
          <w:color w:val="000000"/>
          <w:lang w:val="en-US"/>
        </w:rPr>
        <w:t xml:space="preserve">New Entry </w:t>
      </w:r>
      <w:r w:rsidRPr="004A1AB8">
        <w:rPr>
          <w:rFonts w:eastAsiaTheme="minorHAnsi"/>
          <w:color w:val="000000"/>
          <w:lang w:val="en-US"/>
        </w:rPr>
        <w:t>button.</w:t>
      </w:r>
    </w:p>
    <w:p w14:paraId="7569CE92" w14:textId="77777777" w:rsidR="00370BD7" w:rsidRPr="004A1AB8" w:rsidRDefault="00370BD7" w:rsidP="00370BD7">
      <w:pPr>
        <w:autoSpaceDE w:val="0"/>
        <w:autoSpaceDN w:val="0"/>
        <w:adjustRightInd w:val="0"/>
        <w:rPr>
          <w:rFonts w:eastAsiaTheme="minorHAnsi"/>
          <w:color w:val="000000"/>
          <w:lang w:val="en-US"/>
        </w:rPr>
      </w:pPr>
    </w:p>
    <w:p w14:paraId="7726BC55"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b. In the </w:t>
      </w:r>
      <w:r w:rsidRPr="004A1AB8">
        <w:rPr>
          <w:rFonts w:eastAsiaTheme="minorHAnsi"/>
          <w:b/>
          <w:bCs/>
          <w:color w:val="000000"/>
          <w:lang w:val="en-US"/>
        </w:rPr>
        <w:t xml:space="preserve">Transaction Type </w:t>
      </w:r>
      <w:r w:rsidRPr="004A1AB8">
        <w:rPr>
          <w:rFonts w:eastAsiaTheme="minorHAnsi"/>
          <w:color w:val="000000"/>
          <w:lang w:val="en-US"/>
        </w:rPr>
        <w:t xml:space="preserve">field, select </w:t>
      </w:r>
      <w:r w:rsidRPr="004A1AB8">
        <w:rPr>
          <w:rFonts w:eastAsiaTheme="minorHAnsi"/>
          <w:b/>
          <w:bCs/>
          <w:color w:val="000000"/>
          <w:lang w:val="en-US"/>
        </w:rPr>
        <w:t>Miscellaneous Receipt</w:t>
      </w:r>
      <w:r w:rsidRPr="004A1AB8">
        <w:rPr>
          <w:rFonts w:eastAsiaTheme="minorHAnsi"/>
          <w:color w:val="000000"/>
          <w:lang w:val="en-US"/>
        </w:rPr>
        <w:t>.</w:t>
      </w:r>
    </w:p>
    <w:p w14:paraId="24140E7A" w14:textId="77777777" w:rsidR="00370BD7" w:rsidRPr="004A1AB8" w:rsidRDefault="00370BD7" w:rsidP="00370BD7">
      <w:pPr>
        <w:autoSpaceDE w:val="0"/>
        <w:autoSpaceDN w:val="0"/>
        <w:adjustRightInd w:val="0"/>
        <w:rPr>
          <w:rFonts w:eastAsiaTheme="minorHAnsi"/>
          <w:color w:val="000000"/>
          <w:lang w:val="en-US"/>
        </w:rPr>
      </w:pPr>
    </w:p>
    <w:p w14:paraId="307C3311" w14:textId="77777777"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c. If the receipt is from an existing customer, specify the customer in the </w:t>
      </w:r>
      <w:r w:rsidRPr="004A1AB8">
        <w:rPr>
          <w:rFonts w:eastAsiaTheme="minorHAnsi"/>
          <w:b/>
          <w:bCs/>
          <w:color w:val="000000"/>
          <w:lang w:val="en-US"/>
        </w:rPr>
        <w:t xml:space="preserve">Customer Number </w:t>
      </w:r>
      <w:r w:rsidRPr="004A1AB8">
        <w:rPr>
          <w:rFonts w:eastAsiaTheme="minorHAnsi"/>
          <w:color w:val="000000"/>
          <w:lang w:val="en-US"/>
        </w:rPr>
        <w:t>field.</w:t>
      </w:r>
    </w:p>
    <w:p w14:paraId="27BFD75D" w14:textId="77777777" w:rsidR="00370BD7" w:rsidRPr="004A1AB8" w:rsidRDefault="00370BD7" w:rsidP="00370BD7">
      <w:pPr>
        <w:autoSpaceDE w:val="0"/>
        <w:autoSpaceDN w:val="0"/>
        <w:adjustRightInd w:val="0"/>
        <w:rPr>
          <w:rFonts w:eastAsiaTheme="minorHAnsi"/>
          <w:color w:val="000000"/>
          <w:lang w:val="en-US"/>
        </w:rPr>
      </w:pPr>
    </w:p>
    <w:p w14:paraId="05B5C981" w14:textId="77777777" w:rsidR="00370BD7" w:rsidRPr="004A1AB8" w:rsidRDefault="00192021" w:rsidP="00370BD7">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370BD7" w:rsidRPr="004A1AB8">
        <w:rPr>
          <w:rFonts w:eastAsiaTheme="minorHAnsi"/>
          <w:color w:val="000000"/>
          <w:lang w:val="en-US"/>
        </w:rPr>
        <w:t>If you are using the A/R Quick Receipt Entry screen:</w:t>
      </w:r>
    </w:p>
    <w:p w14:paraId="2A000E9D" w14:textId="77777777" w:rsidR="00370BD7" w:rsidRPr="004A1AB8" w:rsidRDefault="00370BD7">
      <w:pPr>
        <w:autoSpaceDE w:val="0"/>
        <w:autoSpaceDN w:val="0"/>
        <w:adjustRightInd w:val="0"/>
        <w:rPr>
          <w:rFonts w:eastAsiaTheme="minorHAnsi"/>
          <w:color w:val="000000"/>
          <w:lang w:val="en-US"/>
        </w:rPr>
      </w:pPr>
    </w:p>
    <w:p w14:paraId="5F3D7214" w14:textId="77777777" w:rsidR="00370BD7" w:rsidRPr="00580161" w:rsidRDefault="00370BD7">
      <w:pPr>
        <w:pStyle w:val="ListParagraph"/>
        <w:numPr>
          <w:ilvl w:val="5"/>
          <w:numId w:val="1"/>
        </w:numPr>
        <w:autoSpaceDE w:val="0"/>
        <w:autoSpaceDN w:val="0"/>
        <w:adjustRightInd w:val="0"/>
        <w:rPr>
          <w:rFonts w:eastAsiaTheme="minorHAnsi"/>
          <w:b/>
          <w:bCs/>
          <w:i/>
          <w:color w:val="000000"/>
          <w:lang w:val="en-US"/>
          <w:rPrChange w:id="254" w:author="USER" w:date="2017-06-01T16:01:00Z">
            <w:rPr>
              <w:rFonts w:eastAsiaTheme="minorHAnsi"/>
              <w:b/>
              <w:bCs/>
              <w:color w:val="000000"/>
              <w:lang w:val="en-US"/>
            </w:rPr>
          </w:rPrChange>
        </w:rPr>
        <w:pPrChange w:id="255" w:author="Priscilla Hope" w:date="2017-05-30T14:53:00Z">
          <w:pPr>
            <w:pStyle w:val="ListParagraph"/>
            <w:numPr>
              <w:ilvl w:val="7"/>
              <w:numId w:val="1"/>
            </w:numPr>
            <w:autoSpaceDE w:val="0"/>
            <w:autoSpaceDN w:val="0"/>
            <w:adjustRightInd w:val="0"/>
            <w:ind w:left="2790" w:hanging="360"/>
          </w:pPr>
        </w:pPrChange>
      </w:pPr>
      <w:r w:rsidRPr="00580161">
        <w:rPr>
          <w:rFonts w:eastAsiaTheme="minorHAnsi"/>
          <w:i/>
          <w:color w:val="000000"/>
          <w:lang w:val="en-US"/>
          <w:rPrChange w:id="256" w:author="USER" w:date="2017-06-01T16:01:00Z">
            <w:rPr>
              <w:rFonts w:eastAsiaTheme="minorHAnsi"/>
              <w:color w:val="000000"/>
              <w:lang w:val="en-US"/>
            </w:rPr>
          </w:rPrChange>
        </w:rPr>
        <w:t xml:space="preserve">Select the miscellaneous receipt from the list, or add a new line and select </w:t>
      </w:r>
      <w:r w:rsidRPr="00580161">
        <w:rPr>
          <w:rFonts w:eastAsiaTheme="minorHAnsi"/>
          <w:b/>
          <w:bCs/>
          <w:i/>
          <w:color w:val="000000"/>
          <w:lang w:val="en-US"/>
          <w:rPrChange w:id="257" w:author="USER" w:date="2017-06-01T16:01:00Z">
            <w:rPr>
              <w:rFonts w:eastAsiaTheme="minorHAnsi"/>
              <w:b/>
              <w:bCs/>
              <w:color w:val="000000"/>
              <w:lang w:val="en-US"/>
            </w:rPr>
          </w:rPrChange>
        </w:rPr>
        <w:t>Miscellaneous</w:t>
      </w:r>
      <w:r w:rsidR="00D5438A" w:rsidRPr="00580161">
        <w:rPr>
          <w:rFonts w:eastAsiaTheme="minorHAnsi"/>
          <w:b/>
          <w:bCs/>
          <w:i/>
          <w:color w:val="000000"/>
          <w:lang w:val="en-US"/>
          <w:rPrChange w:id="258" w:author="USER" w:date="2017-06-01T16:01:00Z">
            <w:rPr>
              <w:rFonts w:eastAsiaTheme="minorHAnsi"/>
              <w:b/>
              <w:bCs/>
              <w:color w:val="000000"/>
              <w:lang w:val="en-US"/>
            </w:rPr>
          </w:rPrChange>
        </w:rPr>
        <w:t xml:space="preserve"> </w:t>
      </w:r>
      <w:r w:rsidRPr="00580161">
        <w:rPr>
          <w:rFonts w:eastAsiaTheme="minorHAnsi"/>
          <w:b/>
          <w:bCs/>
          <w:i/>
          <w:color w:val="000000"/>
          <w:lang w:val="en-US"/>
          <w:rPrChange w:id="259" w:author="USER" w:date="2017-06-01T16:01:00Z">
            <w:rPr>
              <w:rFonts w:eastAsiaTheme="minorHAnsi"/>
              <w:b/>
              <w:bCs/>
              <w:color w:val="000000"/>
              <w:lang w:val="en-US"/>
            </w:rPr>
          </w:rPrChange>
        </w:rPr>
        <w:t xml:space="preserve">Receipt </w:t>
      </w:r>
      <w:r w:rsidRPr="00580161">
        <w:rPr>
          <w:rFonts w:eastAsiaTheme="minorHAnsi"/>
          <w:i/>
          <w:color w:val="000000"/>
          <w:lang w:val="en-US"/>
          <w:rPrChange w:id="260" w:author="USER" w:date="2017-06-01T16:01:00Z">
            <w:rPr>
              <w:rFonts w:eastAsiaTheme="minorHAnsi"/>
              <w:color w:val="000000"/>
              <w:lang w:val="en-US"/>
            </w:rPr>
          </w:rPrChange>
        </w:rPr>
        <w:t>in the Receipt Transaction Type column.</w:t>
      </w:r>
    </w:p>
    <w:p w14:paraId="534E4953" w14:textId="77777777" w:rsidR="00D5438A" w:rsidRPr="00580161" w:rsidRDefault="00D5438A">
      <w:pPr>
        <w:autoSpaceDE w:val="0"/>
        <w:autoSpaceDN w:val="0"/>
        <w:adjustRightInd w:val="0"/>
        <w:ind w:left="2430"/>
        <w:rPr>
          <w:rFonts w:eastAsiaTheme="minorHAnsi"/>
          <w:i/>
          <w:color w:val="000000"/>
          <w:lang w:val="en-US"/>
          <w:rPrChange w:id="261" w:author="USER" w:date="2017-06-01T16:01:00Z">
            <w:rPr>
              <w:rFonts w:eastAsiaTheme="minorHAnsi"/>
              <w:color w:val="000000"/>
              <w:lang w:val="en-US"/>
            </w:rPr>
          </w:rPrChange>
        </w:rPr>
      </w:pPr>
    </w:p>
    <w:p w14:paraId="7D5FC9BE" w14:textId="77777777" w:rsidR="00370BD7" w:rsidRPr="00580161" w:rsidRDefault="00370BD7">
      <w:pPr>
        <w:pStyle w:val="ListParagraph"/>
        <w:numPr>
          <w:ilvl w:val="5"/>
          <w:numId w:val="1"/>
        </w:numPr>
        <w:autoSpaceDE w:val="0"/>
        <w:autoSpaceDN w:val="0"/>
        <w:adjustRightInd w:val="0"/>
        <w:rPr>
          <w:rFonts w:eastAsiaTheme="minorHAnsi"/>
          <w:i/>
          <w:color w:val="000000"/>
          <w:lang w:val="en-US"/>
          <w:rPrChange w:id="262" w:author="USER" w:date="2017-06-01T16:01:00Z">
            <w:rPr>
              <w:rFonts w:eastAsiaTheme="minorHAnsi"/>
              <w:color w:val="000000"/>
              <w:lang w:val="en-US"/>
            </w:rPr>
          </w:rPrChange>
        </w:rPr>
        <w:pPrChange w:id="263" w:author="Priscilla Hope" w:date="2017-05-30T14:54:00Z">
          <w:pPr>
            <w:pStyle w:val="ListParagraph"/>
            <w:numPr>
              <w:ilvl w:val="7"/>
              <w:numId w:val="1"/>
            </w:numPr>
            <w:autoSpaceDE w:val="0"/>
            <w:autoSpaceDN w:val="0"/>
            <w:adjustRightInd w:val="0"/>
            <w:ind w:left="2790" w:hanging="360"/>
          </w:pPr>
        </w:pPrChange>
      </w:pPr>
      <w:r w:rsidRPr="00580161">
        <w:rPr>
          <w:rFonts w:eastAsiaTheme="minorHAnsi"/>
          <w:i/>
          <w:color w:val="000000"/>
          <w:lang w:val="en-US"/>
          <w:rPrChange w:id="264" w:author="USER" w:date="2017-06-01T16:01:00Z">
            <w:rPr>
              <w:rFonts w:eastAsiaTheme="minorHAnsi"/>
              <w:color w:val="000000"/>
              <w:lang w:val="en-US"/>
            </w:rPr>
          </w:rPrChange>
        </w:rPr>
        <w:t>If the receipt is from an existing customer, specify the customer number for the detail in the</w:t>
      </w:r>
      <w:r w:rsidR="00D5438A" w:rsidRPr="00580161">
        <w:rPr>
          <w:rFonts w:eastAsiaTheme="minorHAnsi"/>
          <w:i/>
          <w:color w:val="000000"/>
          <w:lang w:val="en-US"/>
          <w:rPrChange w:id="265" w:author="USER" w:date="2017-06-01T16:01:00Z">
            <w:rPr>
              <w:rFonts w:eastAsiaTheme="minorHAnsi"/>
              <w:color w:val="000000"/>
              <w:lang w:val="en-US"/>
            </w:rPr>
          </w:rPrChange>
        </w:rPr>
        <w:t xml:space="preserve"> </w:t>
      </w:r>
      <w:r w:rsidRPr="00580161">
        <w:rPr>
          <w:rFonts w:eastAsiaTheme="minorHAnsi"/>
          <w:b/>
          <w:bCs/>
          <w:i/>
          <w:color w:val="000000"/>
          <w:lang w:val="en-US"/>
          <w:rPrChange w:id="266" w:author="USER" w:date="2017-06-01T16:01:00Z">
            <w:rPr>
              <w:rFonts w:eastAsiaTheme="minorHAnsi"/>
              <w:b/>
              <w:bCs/>
              <w:color w:val="000000"/>
              <w:lang w:val="en-US"/>
            </w:rPr>
          </w:rPrChange>
        </w:rPr>
        <w:t xml:space="preserve">Customer Number </w:t>
      </w:r>
      <w:r w:rsidRPr="00580161">
        <w:rPr>
          <w:rFonts w:eastAsiaTheme="minorHAnsi"/>
          <w:i/>
          <w:color w:val="000000"/>
          <w:lang w:val="en-US"/>
          <w:rPrChange w:id="267" w:author="USER" w:date="2017-06-01T16:01:00Z">
            <w:rPr>
              <w:rFonts w:eastAsiaTheme="minorHAnsi"/>
              <w:color w:val="000000"/>
              <w:lang w:val="en-US"/>
            </w:rPr>
          </w:rPrChange>
        </w:rPr>
        <w:t>column.</w:t>
      </w:r>
    </w:p>
    <w:p w14:paraId="5ECB80FF" w14:textId="77777777" w:rsidR="00D5438A" w:rsidRPr="00580161" w:rsidRDefault="00D5438A">
      <w:pPr>
        <w:autoSpaceDE w:val="0"/>
        <w:autoSpaceDN w:val="0"/>
        <w:adjustRightInd w:val="0"/>
        <w:ind w:left="2430"/>
        <w:rPr>
          <w:rFonts w:eastAsiaTheme="minorHAnsi"/>
          <w:i/>
          <w:color w:val="000000"/>
          <w:lang w:val="en-US"/>
          <w:rPrChange w:id="268" w:author="USER" w:date="2017-06-01T16:01:00Z">
            <w:rPr>
              <w:rFonts w:eastAsiaTheme="minorHAnsi"/>
              <w:color w:val="000000"/>
              <w:lang w:val="en-US"/>
            </w:rPr>
          </w:rPrChange>
        </w:rPr>
      </w:pPr>
    </w:p>
    <w:p w14:paraId="4020A3F5" w14:textId="77777777" w:rsidR="00370BD7" w:rsidRPr="00580161" w:rsidRDefault="00370BD7">
      <w:pPr>
        <w:pStyle w:val="ListParagraph"/>
        <w:numPr>
          <w:ilvl w:val="5"/>
          <w:numId w:val="1"/>
        </w:numPr>
        <w:autoSpaceDE w:val="0"/>
        <w:autoSpaceDN w:val="0"/>
        <w:adjustRightInd w:val="0"/>
        <w:rPr>
          <w:rFonts w:eastAsiaTheme="minorHAnsi"/>
          <w:i/>
          <w:color w:val="000000"/>
          <w:lang w:val="en-US"/>
          <w:rPrChange w:id="269" w:author="USER" w:date="2017-06-01T16:01:00Z">
            <w:rPr>
              <w:rFonts w:eastAsiaTheme="minorHAnsi"/>
              <w:color w:val="000000"/>
              <w:lang w:val="en-US"/>
            </w:rPr>
          </w:rPrChange>
        </w:rPr>
        <w:pPrChange w:id="270" w:author="Priscilla Hope" w:date="2017-05-30T14:54:00Z">
          <w:pPr>
            <w:pStyle w:val="ListParagraph"/>
            <w:numPr>
              <w:ilvl w:val="7"/>
              <w:numId w:val="1"/>
            </w:numPr>
            <w:autoSpaceDE w:val="0"/>
            <w:autoSpaceDN w:val="0"/>
            <w:adjustRightInd w:val="0"/>
            <w:ind w:left="2790" w:hanging="360"/>
          </w:pPr>
        </w:pPrChange>
      </w:pPr>
      <w:r w:rsidRPr="00580161">
        <w:rPr>
          <w:rFonts w:eastAsiaTheme="minorHAnsi"/>
          <w:i/>
          <w:color w:val="000000"/>
          <w:lang w:val="en-US"/>
          <w:rPrChange w:id="271" w:author="USER" w:date="2017-06-01T16:01:00Z">
            <w:rPr>
              <w:rFonts w:eastAsiaTheme="minorHAnsi"/>
              <w:color w:val="000000"/>
              <w:lang w:val="en-US"/>
            </w:rPr>
          </w:rPrChange>
        </w:rPr>
        <w:t xml:space="preserve">Enter general information for the receipt entry, and then click </w:t>
      </w:r>
      <w:r w:rsidRPr="00580161">
        <w:rPr>
          <w:rFonts w:eastAsiaTheme="minorHAnsi"/>
          <w:b/>
          <w:bCs/>
          <w:i/>
          <w:color w:val="000000"/>
          <w:lang w:val="en-US"/>
          <w:rPrChange w:id="272" w:author="USER" w:date="2017-06-01T16:01:00Z">
            <w:rPr>
              <w:rFonts w:eastAsiaTheme="minorHAnsi"/>
              <w:b/>
              <w:bCs/>
              <w:color w:val="000000"/>
              <w:lang w:val="en-US"/>
            </w:rPr>
          </w:rPrChange>
        </w:rPr>
        <w:t xml:space="preserve">Open </w:t>
      </w:r>
      <w:r w:rsidRPr="00580161">
        <w:rPr>
          <w:rFonts w:eastAsiaTheme="minorHAnsi"/>
          <w:i/>
          <w:color w:val="000000"/>
          <w:lang w:val="en-US"/>
          <w:rPrChange w:id="273" w:author="USER" w:date="2017-06-01T16:01:00Z">
            <w:rPr>
              <w:rFonts w:eastAsiaTheme="minorHAnsi"/>
              <w:color w:val="000000"/>
              <w:lang w:val="en-US"/>
            </w:rPr>
          </w:rPrChange>
        </w:rPr>
        <w:t>to open the A/R Receipt Entry</w:t>
      </w:r>
      <w:r w:rsidR="00192021" w:rsidRPr="00580161">
        <w:rPr>
          <w:rFonts w:eastAsiaTheme="minorHAnsi"/>
          <w:i/>
          <w:color w:val="000000"/>
          <w:lang w:val="en-US"/>
          <w:rPrChange w:id="274" w:author="USER" w:date="2017-06-01T16:01:00Z">
            <w:rPr>
              <w:rFonts w:eastAsiaTheme="minorHAnsi"/>
              <w:color w:val="000000"/>
              <w:lang w:val="en-US"/>
            </w:rPr>
          </w:rPrChange>
        </w:rPr>
        <w:t xml:space="preserve"> </w:t>
      </w:r>
      <w:r w:rsidRPr="00580161">
        <w:rPr>
          <w:rFonts w:eastAsiaTheme="minorHAnsi"/>
          <w:i/>
          <w:color w:val="000000"/>
          <w:lang w:val="en-US"/>
          <w:rPrChange w:id="275" w:author="USER" w:date="2017-06-01T16:01:00Z">
            <w:rPr>
              <w:rFonts w:eastAsiaTheme="minorHAnsi"/>
              <w:color w:val="000000"/>
              <w:lang w:val="en-US"/>
            </w:rPr>
          </w:rPrChange>
        </w:rPr>
        <w:t>screen.</w:t>
      </w:r>
    </w:p>
    <w:p w14:paraId="3F3EC85E" w14:textId="77777777" w:rsidR="00D5438A" w:rsidRPr="004A1AB8" w:rsidRDefault="00D5438A" w:rsidP="00192021">
      <w:pPr>
        <w:autoSpaceDE w:val="0"/>
        <w:autoSpaceDN w:val="0"/>
        <w:adjustRightInd w:val="0"/>
        <w:rPr>
          <w:rFonts w:eastAsiaTheme="minorHAnsi"/>
          <w:color w:val="000000"/>
          <w:lang w:val="en-US"/>
        </w:rPr>
      </w:pPr>
    </w:p>
    <w:p w14:paraId="66999A3C"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lastRenderedPageBreak/>
        <w:t>4. Enter general information for the receipt entry. More...</w:t>
      </w:r>
    </w:p>
    <w:p w14:paraId="2DBED2B4" w14:textId="77777777" w:rsidR="00D5438A" w:rsidRPr="004A1AB8" w:rsidRDefault="00D5438A" w:rsidP="00192021">
      <w:pPr>
        <w:autoSpaceDE w:val="0"/>
        <w:autoSpaceDN w:val="0"/>
        <w:adjustRightInd w:val="0"/>
        <w:rPr>
          <w:rFonts w:eastAsiaTheme="minorHAnsi"/>
          <w:color w:val="000000"/>
          <w:lang w:val="en-US"/>
        </w:rPr>
      </w:pPr>
    </w:p>
    <w:p w14:paraId="0CA6143E"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5. Enter distribution details for the receipt. More...</w:t>
      </w:r>
    </w:p>
    <w:p w14:paraId="5A6341A0" w14:textId="77777777" w:rsidR="00D5438A" w:rsidRPr="004A1AB8" w:rsidRDefault="00D5438A" w:rsidP="00192021">
      <w:pPr>
        <w:autoSpaceDE w:val="0"/>
        <w:autoSpaceDN w:val="0"/>
        <w:adjustRightInd w:val="0"/>
        <w:rPr>
          <w:rFonts w:eastAsiaTheme="minorHAnsi"/>
          <w:color w:val="000000"/>
          <w:lang w:val="en-US"/>
        </w:rPr>
      </w:pPr>
    </w:p>
    <w:p w14:paraId="2CD96C52"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6.  If you have a multicurrency ledger and you want to specify the exchange rate for the miscellaneous receipt:</w:t>
      </w:r>
    </w:p>
    <w:p w14:paraId="2C1D4D6C" w14:textId="77777777" w:rsidR="00192021" w:rsidRPr="004A1AB8" w:rsidRDefault="00192021" w:rsidP="00192021">
      <w:pPr>
        <w:autoSpaceDE w:val="0"/>
        <w:autoSpaceDN w:val="0"/>
        <w:adjustRightInd w:val="0"/>
        <w:rPr>
          <w:rFonts w:eastAsiaTheme="minorHAnsi"/>
          <w:color w:val="000000"/>
          <w:lang w:val="en-US"/>
        </w:rPr>
      </w:pPr>
    </w:p>
    <w:p w14:paraId="7B2FF495" w14:textId="77777777"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192021" w:rsidRPr="004A1AB8">
        <w:rPr>
          <w:rFonts w:eastAsiaTheme="minorHAnsi"/>
          <w:color w:val="000000"/>
          <w:lang w:val="en-US"/>
        </w:rPr>
        <w:t xml:space="preserve">a. Click </w:t>
      </w:r>
      <w:r w:rsidR="00192021" w:rsidRPr="004A1AB8">
        <w:rPr>
          <w:rFonts w:eastAsiaTheme="minorHAnsi"/>
          <w:b/>
          <w:bCs/>
          <w:color w:val="000000"/>
          <w:lang w:val="en-US"/>
        </w:rPr>
        <w:t>Rates</w:t>
      </w:r>
      <w:r w:rsidR="00192021" w:rsidRPr="004A1AB8">
        <w:rPr>
          <w:rFonts w:eastAsiaTheme="minorHAnsi"/>
          <w:color w:val="000000"/>
          <w:lang w:val="en-US"/>
        </w:rPr>
        <w:t>.</w:t>
      </w:r>
    </w:p>
    <w:p w14:paraId="79C6FBDA" w14:textId="77777777" w:rsidR="00F679B2" w:rsidRPr="004A1AB8" w:rsidRDefault="00F679B2" w:rsidP="00192021">
      <w:pPr>
        <w:autoSpaceDE w:val="0"/>
        <w:autoSpaceDN w:val="0"/>
        <w:adjustRightInd w:val="0"/>
        <w:rPr>
          <w:rFonts w:eastAsiaTheme="minorHAnsi"/>
          <w:color w:val="000000"/>
          <w:lang w:val="en-US"/>
        </w:rPr>
      </w:pPr>
    </w:p>
    <w:p w14:paraId="61B8C09F" w14:textId="77777777"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192021" w:rsidRPr="004A1AB8">
        <w:rPr>
          <w:rFonts w:eastAsiaTheme="minorHAnsi"/>
          <w:color w:val="000000"/>
          <w:lang w:val="en-US"/>
        </w:rPr>
        <w:t>b. On the A/R Rate Override screen that appears, change the rate date and exchange rate, as necessary.</w:t>
      </w:r>
    </w:p>
    <w:p w14:paraId="07C2794B" w14:textId="77777777" w:rsidR="00192021" w:rsidRPr="004A1AB8" w:rsidRDefault="00192021" w:rsidP="00192021">
      <w:pPr>
        <w:autoSpaceDE w:val="0"/>
        <w:autoSpaceDN w:val="0"/>
        <w:adjustRightInd w:val="0"/>
        <w:rPr>
          <w:rFonts w:eastAsiaTheme="minorHAnsi"/>
          <w:color w:val="000000"/>
          <w:lang w:val="en-US"/>
        </w:rPr>
      </w:pPr>
    </w:p>
    <w:p w14:paraId="4AB3EA71" w14:textId="77777777"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F679B2" w:rsidRPr="004A1AB8">
        <w:rPr>
          <w:rFonts w:eastAsiaTheme="minorHAnsi"/>
          <w:color w:val="000000"/>
          <w:lang w:val="en-US"/>
        </w:rPr>
        <w:t xml:space="preserve"> </w:t>
      </w:r>
      <w:r w:rsidRPr="004A1AB8">
        <w:rPr>
          <w:rFonts w:eastAsiaTheme="minorHAnsi"/>
          <w:color w:val="000000"/>
          <w:lang w:val="en-US"/>
        </w:rPr>
        <w:t xml:space="preserve">  </w:t>
      </w:r>
      <w:r w:rsidR="00192021" w:rsidRPr="004A1AB8">
        <w:rPr>
          <w:rFonts w:eastAsiaTheme="minorHAnsi"/>
          <w:color w:val="000000"/>
          <w:lang w:val="en-US"/>
        </w:rPr>
        <w:t xml:space="preserve">c. Click </w:t>
      </w:r>
      <w:r w:rsidR="00192021" w:rsidRPr="004A1AB8">
        <w:rPr>
          <w:rFonts w:eastAsiaTheme="minorHAnsi"/>
          <w:b/>
          <w:bCs/>
          <w:color w:val="000000"/>
          <w:lang w:val="en-US"/>
        </w:rPr>
        <w:t>OK</w:t>
      </w:r>
      <w:r w:rsidR="00192021" w:rsidRPr="004A1AB8">
        <w:rPr>
          <w:rFonts w:eastAsiaTheme="minorHAnsi"/>
          <w:color w:val="000000"/>
          <w:lang w:val="en-US"/>
        </w:rPr>
        <w:t>.</w:t>
      </w:r>
    </w:p>
    <w:p w14:paraId="7335D3BB" w14:textId="77777777" w:rsidR="00192021" w:rsidRPr="004A1AB8" w:rsidRDefault="00192021" w:rsidP="00192021">
      <w:pPr>
        <w:autoSpaceDE w:val="0"/>
        <w:autoSpaceDN w:val="0"/>
        <w:adjustRightInd w:val="0"/>
        <w:rPr>
          <w:rFonts w:eastAsiaTheme="minorHAnsi"/>
          <w:color w:val="000000"/>
          <w:lang w:val="en-US"/>
        </w:rPr>
      </w:pPr>
    </w:p>
    <w:p w14:paraId="73088F3D"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7. To check or change the taxes calculated for the document (including the tax reporting amount), or to change the tax group for the document, click the </w:t>
      </w:r>
      <w:r w:rsidRPr="004A1AB8">
        <w:rPr>
          <w:rFonts w:eastAsiaTheme="minorHAnsi"/>
          <w:b/>
          <w:bCs/>
          <w:color w:val="000000"/>
          <w:lang w:val="en-US"/>
        </w:rPr>
        <w:t xml:space="preserve">Taxes </w:t>
      </w:r>
      <w:r w:rsidRPr="004A1AB8">
        <w:rPr>
          <w:rFonts w:eastAsiaTheme="minorHAnsi"/>
          <w:color w:val="000000"/>
          <w:lang w:val="en-US"/>
        </w:rPr>
        <w:t>button.</w:t>
      </w:r>
    </w:p>
    <w:p w14:paraId="2A6BFCFD" w14:textId="77777777" w:rsidR="00192021" w:rsidRPr="004A1AB8" w:rsidRDefault="00192021" w:rsidP="00192021">
      <w:pPr>
        <w:autoSpaceDE w:val="0"/>
        <w:autoSpaceDN w:val="0"/>
        <w:adjustRightInd w:val="0"/>
        <w:rPr>
          <w:rFonts w:eastAsiaTheme="minorHAnsi"/>
          <w:color w:val="000000"/>
          <w:lang w:val="en-US"/>
        </w:rPr>
      </w:pPr>
    </w:p>
    <w:p w14:paraId="0BD54A0F"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8. To check the taxes calculated for a distribution detail, or to enter them manually if tax is not calculated automatically for the receipt, select the detail, and then click </w:t>
      </w:r>
      <w:r w:rsidRPr="004A1AB8">
        <w:rPr>
          <w:rFonts w:eastAsiaTheme="minorHAnsi"/>
          <w:b/>
          <w:bCs/>
          <w:color w:val="000000"/>
          <w:lang w:val="en-US"/>
        </w:rPr>
        <w:t>Detail Tax</w:t>
      </w:r>
      <w:r w:rsidRPr="004A1AB8">
        <w:rPr>
          <w:rFonts w:eastAsiaTheme="minorHAnsi"/>
          <w:color w:val="000000"/>
          <w:lang w:val="en-US"/>
        </w:rPr>
        <w:t>.</w:t>
      </w:r>
    </w:p>
    <w:p w14:paraId="1086D441" w14:textId="77777777" w:rsidR="00192021" w:rsidRPr="004A1AB8" w:rsidRDefault="00192021" w:rsidP="00192021">
      <w:pPr>
        <w:autoSpaceDE w:val="0"/>
        <w:autoSpaceDN w:val="0"/>
        <w:adjustRightInd w:val="0"/>
        <w:rPr>
          <w:rFonts w:eastAsiaTheme="minorHAnsi"/>
          <w:color w:val="000000"/>
          <w:lang w:val="en-US"/>
        </w:rPr>
      </w:pPr>
    </w:p>
    <w:p w14:paraId="1F897AF0"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9. Click </w:t>
      </w:r>
      <w:r w:rsidRPr="004A1AB8">
        <w:rPr>
          <w:rFonts w:eastAsiaTheme="minorHAnsi"/>
          <w:b/>
          <w:bCs/>
          <w:color w:val="000000"/>
          <w:lang w:val="en-US"/>
        </w:rPr>
        <w:t>Save</w:t>
      </w:r>
      <w:r w:rsidRPr="004A1AB8">
        <w:rPr>
          <w:rFonts w:eastAsiaTheme="minorHAnsi"/>
          <w:color w:val="000000"/>
          <w:lang w:val="en-US"/>
        </w:rPr>
        <w:t>.</w:t>
      </w:r>
    </w:p>
    <w:p w14:paraId="783DFAF0" w14:textId="77777777" w:rsidR="00D5438A" w:rsidRPr="004A1AB8" w:rsidRDefault="0002580D" w:rsidP="00192021">
      <w:pPr>
        <w:autoSpaceDE w:val="0"/>
        <w:autoSpaceDN w:val="0"/>
        <w:adjustRightInd w:val="0"/>
        <w:rPr>
          <w:rFonts w:eastAsiaTheme="minorHAnsi"/>
          <w:color w:val="000000"/>
          <w:lang w:val="en-US"/>
        </w:rPr>
      </w:pPr>
      <w:r w:rsidRPr="0002580D">
        <w:rPr>
          <w:noProof/>
          <w:lang w:val="en-US"/>
        </w:rPr>
        <mc:AlternateContent>
          <mc:Choice Requires="wps">
            <w:drawing>
              <wp:anchor distT="0" distB="0" distL="114300" distR="114300" simplePos="0" relativeHeight="251820032" behindDoc="0" locked="0" layoutInCell="1" allowOverlap="1" wp14:anchorId="22818ED7" wp14:editId="5F51A28C">
                <wp:simplePos x="0" y="0"/>
                <wp:positionH relativeFrom="margin">
                  <wp:posOffset>5314634</wp:posOffset>
                </wp:positionH>
                <wp:positionV relativeFrom="paragraph">
                  <wp:posOffset>2050734</wp:posOffset>
                </wp:positionV>
                <wp:extent cx="551815" cy="337820"/>
                <wp:effectExtent l="0" t="26352" r="31432" b="31433"/>
                <wp:wrapNone/>
                <wp:docPr id="133" name="Notched Right Arrow 13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4942C9B" w14:textId="77777777" w:rsidR="00713C6B" w:rsidRPr="00D8577C" w:rsidRDefault="00713C6B" w:rsidP="0002580D">
                            <w:pPr>
                              <w:pStyle w:val="NoSpacing"/>
                              <w:jc w:val="center"/>
                              <w:rPr>
                                <w:sz w:val="16"/>
                                <w:szCs w:val="16"/>
                              </w:rPr>
                            </w:pPr>
                            <w:r>
                              <w:rPr>
                                <w:sz w:val="16"/>
                                <w:szCs w:val="16"/>
                              </w:rPr>
                              <w:t>9</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18ED7" id="Notched Right Arrow 133" o:spid="_x0000_s1100" type="#_x0000_t94" style="position:absolute;margin-left:418.5pt;margin-top:161.5pt;width:43.45pt;height:26.6pt;rotation:90;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" adj="15096,2924" fillcolor="#dbdbdb" strokecolor="#41719c" strokeweight="1pt">
                <v:textbox style="layout-flow:vertical;mso-layout-flow-alt:bottom-to-top">
                  <w:txbxContent>
                    <w:p w14:paraId="64942C9B" w14:textId="77777777" w:rsidR="00713C6B" w:rsidRPr="00D8577C" w:rsidRDefault="00713C6B" w:rsidP="0002580D">
                      <w:pPr>
                        <w:pStyle w:val="NoSpacing"/>
                        <w:jc w:val="center"/>
                        <w:rPr>
                          <w:sz w:val="16"/>
                          <w:szCs w:val="16"/>
                        </w:rPr>
                      </w:pPr>
                      <w:r>
                        <w:rPr>
                          <w:sz w:val="16"/>
                          <w:szCs w:val="16"/>
                        </w:rPr>
                        <w:t>9</w:t>
                      </w:r>
                    </w:p>
                  </w:txbxContent>
                </v:textbox>
                <w10:wrap anchorx="margin"/>
              </v:shape>
            </w:pict>
          </mc:Fallback>
        </mc:AlternateContent>
      </w:r>
      <w:r w:rsidR="002B069B" w:rsidRPr="004A1AB8">
        <w:rPr>
          <w:rFonts w:eastAsiaTheme="minorHAnsi"/>
          <w:noProof/>
          <w:color w:val="000000"/>
          <w:lang w:val="en-US"/>
        </w:rPr>
        <w:drawing>
          <wp:inline distT="0" distB="0" distL="0" distR="0" wp14:anchorId="59D5C9E5" wp14:editId="79AF4BC0">
            <wp:extent cx="5943600" cy="2830078"/>
            <wp:effectExtent l="0" t="0" r="0" b="8890"/>
            <wp:docPr id="3" name="Picture 3" descr="C:\Users\USER\Pictures\SCREEN SHOTS\AR 1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R 10_L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30078"/>
                    </a:xfrm>
                    <a:prstGeom prst="rect">
                      <a:avLst/>
                    </a:prstGeom>
                    <a:noFill/>
                    <a:ln>
                      <a:noFill/>
                    </a:ln>
                  </pic:spPr>
                </pic:pic>
              </a:graphicData>
            </a:graphic>
          </wp:inline>
        </w:drawing>
      </w:r>
    </w:p>
    <w:p w14:paraId="7CD0BA67" w14:textId="77777777" w:rsidR="002B069B" w:rsidRPr="004A1AB8" w:rsidRDefault="002B069B" w:rsidP="00192021">
      <w:pPr>
        <w:autoSpaceDE w:val="0"/>
        <w:autoSpaceDN w:val="0"/>
        <w:adjustRightInd w:val="0"/>
        <w:rPr>
          <w:rFonts w:eastAsiaTheme="minorHAnsi"/>
          <w:color w:val="000000"/>
          <w:lang w:val="en-US"/>
        </w:rPr>
      </w:pPr>
    </w:p>
    <w:p w14:paraId="6E8BECF0"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10. If you use Payment Processing and selected a payment code that uses the payment type SPS Credit Card, click the </w:t>
      </w:r>
      <w:r w:rsidRPr="004A1AB8">
        <w:rPr>
          <w:rFonts w:eastAsiaTheme="minorHAnsi"/>
          <w:b/>
          <w:bCs/>
          <w:color w:val="000000"/>
          <w:lang w:val="en-US"/>
        </w:rPr>
        <w:t xml:space="preserve">Charge </w:t>
      </w:r>
      <w:r w:rsidRPr="004A1AB8">
        <w:rPr>
          <w:rFonts w:eastAsiaTheme="minorHAnsi"/>
          <w:color w:val="000000"/>
          <w:lang w:val="en-US"/>
        </w:rPr>
        <w:t xml:space="preserve">or </w:t>
      </w:r>
      <w:r w:rsidRPr="004A1AB8">
        <w:rPr>
          <w:rFonts w:eastAsiaTheme="minorHAnsi"/>
          <w:b/>
          <w:bCs/>
          <w:color w:val="000000"/>
          <w:lang w:val="en-US"/>
        </w:rPr>
        <w:t xml:space="preserve">Quick Charge </w:t>
      </w:r>
      <w:r w:rsidRPr="004A1AB8">
        <w:rPr>
          <w:rFonts w:eastAsiaTheme="minorHAnsi"/>
          <w:color w:val="000000"/>
          <w:lang w:val="en-US"/>
        </w:rPr>
        <w:t>button to process a credit card payment for the receipt.</w:t>
      </w:r>
    </w:p>
    <w:p w14:paraId="090DA635" w14:textId="77777777" w:rsidR="00192021" w:rsidRPr="004A1AB8" w:rsidRDefault="00192021" w:rsidP="00192021">
      <w:pPr>
        <w:autoSpaceDE w:val="0"/>
        <w:autoSpaceDN w:val="0"/>
        <w:adjustRightInd w:val="0"/>
        <w:rPr>
          <w:rFonts w:eastAsiaTheme="minorHAnsi"/>
          <w:color w:val="000000"/>
          <w:lang w:val="en-US"/>
        </w:rPr>
      </w:pPr>
    </w:p>
    <w:p w14:paraId="6BADEBD5"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NB. After distributing the receipt:</w:t>
      </w:r>
    </w:p>
    <w:p w14:paraId="0A3D4D82" w14:textId="77777777" w:rsidR="00192021" w:rsidDel="00BF388A" w:rsidRDefault="00192021" w:rsidP="00192021">
      <w:pPr>
        <w:autoSpaceDE w:val="0"/>
        <w:autoSpaceDN w:val="0"/>
        <w:adjustRightInd w:val="0"/>
        <w:rPr>
          <w:del w:id="276" w:author="USER" w:date="2017-06-05T13:35:00Z"/>
          <w:rFonts w:eastAsiaTheme="minorHAnsi"/>
          <w:color w:val="000000"/>
          <w:lang w:val="en-US"/>
        </w:rPr>
      </w:pPr>
    </w:p>
    <w:p w14:paraId="42284373" w14:textId="77777777" w:rsidR="00BF388A" w:rsidRPr="004A1AB8" w:rsidRDefault="00BF388A" w:rsidP="00192021">
      <w:pPr>
        <w:autoSpaceDE w:val="0"/>
        <w:autoSpaceDN w:val="0"/>
        <w:adjustRightInd w:val="0"/>
        <w:rPr>
          <w:ins w:id="277" w:author="USER" w:date="2017-06-05T13:35:00Z"/>
          <w:rFonts w:eastAsiaTheme="minorHAnsi"/>
          <w:color w:val="000000"/>
          <w:lang w:val="en-US"/>
        </w:rPr>
      </w:pPr>
      <w:bookmarkStart w:id="278" w:name="_GoBack"/>
      <w:bookmarkEnd w:id="278"/>
    </w:p>
    <w:p w14:paraId="6CD322E8"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Post the receipt batch when you have finished adding receipt entries. For more information, see</w:t>
      </w:r>
    </w:p>
    <w:p w14:paraId="7AEEFE56" w14:textId="77777777"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Posting a Receipt Batch.</w:t>
      </w:r>
    </w:p>
    <w:p w14:paraId="3DA0245A" w14:textId="77777777" w:rsidR="00D5438A" w:rsidRPr="004A1AB8" w:rsidRDefault="00D5438A" w:rsidP="00192021">
      <w:pPr>
        <w:autoSpaceDE w:val="0"/>
        <w:autoSpaceDN w:val="0"/>
        <w:adjustRightInd w:val="0"/>
        <w:rPr>
          <w:rFonts w:eastAsiaTheme="minorHAnsi"/>
          <w:color w:val="000000"/>
          <w:lang w:val="en-US"/>
        </w:rPr>
      </w:pPr>
    </w:p>
    <w:p w14:paraId="439F54F5" w14:textId="77777777" w:rsidR="00192021" w:rsidRPr="00580161" w:rsidDel="00784A3A" w:rsidRDefault="00192021" w:rsidP="00192021">
      <w:pPr>
        <w:autoSpaceDE w:val="0"/>
        <w:autoSpaceDN w:val="0"/>
        <w:adjustRightInd w:val="0"/>
        <w:rPr>
          <w:del w:id="279" w:author="Priscilla Hope" w:date="2017-05-30T14:58:00Z"/>
          <w:rFonts w:eastAsiaTheme="minorHAnsi"/>
          <w:i/>
          <w:color w:val="000000"/>
          <w:sz w:val="20"/>
          <w:szCs w:val="20"/>
          <w:lang w:val="en-US"/>
          <w:rPrChange w:id="280" w:author="USER" w:date="2017-06-01T16:01:00Z">
            <w:rPr>
              <w:del w:id="281" w:author="Priscilla Hope" w:date="2017-05-30T14:58:00Z"/>
              <w:rFonts w:eastAsiaTheme="minorHAnsi"/>
              <w:color w:val="000000"/>
              <w:lang w:val="en-US"/>
            </w:rPr>
          </w:rPrChange>
        </w:rPr>
      </w:pPr>
      <w:r w:rsidRPr="00580161">
        <w:rPr>
          <w:rFonts w:eastAsiaTheme="minorHAnsi"/>
          <w:i/>
          <w:color w:val="000000"/>
          <w:sz w:val="20"/>
          <w:szCs w:val="20"/>
          <w:lang w:val="en-US"/>
          <w:rPrChange w:id="282" w:author="USER" w:date="2017-06-01T16:01:00Z">
            <w:rPr>
              <w:rFonts w:eastAsiaTheme="minorHAnsi"/>
              <w:color w:val="000000"/>
              <w:lang w:val="en-US"/>
            </w:rPr>
          </w:rPrChange>
        </w:rPr>
        <w:t>Accounts Receivable creates a paid invoice when you post a miscellaneous receipt for an Accounts</w:t>
      </w:r>
      <w:ins w:id="283" w:author="Priscilla Hope" w:date="2017-05-30T14:58:00Z">
        <w:r w:rsidR="00784A3A" w:rsidRPr="00580161">
          <w:rPr>
            <w:rFonts w:eastAsiaTheme="minorHAnsi"/>
            <w:i/>
            <w:color w:val="000000"/>
            <w:sz w:val="20"/>
            <w:szCs w:val="20"/>
            <w:lang w:val="en-US"/>
            <w:rPrChange w:id="284" w:author="USER" w:date="2017-06-01T16:01:00Z">
              <w:rPr>
                <w:rFonts w:eastAsiaTheme="minorHAnsi"/>
                <w:color w:val="000000"/>
                <w:lang w:val="en-US"/>
              </w:rPr>
            </w:rPrChange>
          </w:rPr>
          <w:t xml:space="preserve"> </w:t>
        </w:r>
      </w:ins>
    </w:p>
    <w:p w14:paraId="528B00B0" w14:textId="77777777" w:rsidR="00A221CE" w:rsidRPr="004A1AB8" w:rsidRDefault="00192021" w:rsidP="00192021">
      <w:pPr>
        <w:autoSpaceDE w:val="0"/>
        <w:autoSpaceDN w:val="0"/>
        <w:adjustRightInd w:val="0"/>
        <w:rPr>
          <w:rFonts w:eastAsiaTheme="minorHAnsi"/>
          <w:color w:val="000000"/>
          <w:lang w:val="en-US"/>
        </w:rPr>
      </w:pPr>
      <w:r w:rsidRPr="00580161">
        <w:rPr>
          <w:rFonts w:eastAsiaTheme="minorHAnsi"/>
          <w:i/>
          <w:color w:val="000000"/>
          <w:sz w:val="20"/>
          <w:szCs w:val="20"/>
          <w:lang w:val="en-US"/>
          <w:rPrChange w:id="285" w:author="USER" w:date="2017-06-01T16:01:00Z">
            <w:rPr>
              <w:rFonts w:eastAsiaTheme="minorHAnsi"/>
              <w:color w:val="000000"/>
              <w:lang w:val="en-US"/>
            </w:rPr>
          </w:rPrChange>
        </w:rPr>
        <w:t>Receivable customer.</w:t>
      </w:r>
    </w:p>
    <w:p w14:paraId="39A636EE" w14:textId="77777777" w:rsidR="00D94801" w:rsidRPr="004A1AB8" w:rsidRDefault="00D94801" w:rsidP="00192021">
      <w:pPr>
        <w:autoSpaceDE w:val="0"/>
        <w:autoSpaceDN w:val="0"/>
        <w:adjustRightInd w:val="0"/>
        <w:rPr>
          <w:rFonts w:eastAsiaTheme="minorHAnsi"/>
          <w:color w:val="000000"/>
          <w:lang w:val="en-US"/>
        </w:rPr>
      </w:pPr>
    </w:p>
    <w:p w14:paraId="38961DE1" w14:textId="77777777" w:rsidR="00D94801" w:rsidRPr="004A1AB8" w:rsidRDefault="00D94801" w:rsidP="00192021">
      <w:pPr>
        <w:autoSpaceDE w:val="0"/>
        <w:autoSpaceDN w:val="0"/>
        <w:adjustRightInd w:val="0"/>
        <w:rPr>
          <w:rFonts w:eastAsiaTheme="minorHAnsi"/>
          <w:color w:val="000000"/>
          <w:lang w:val="en-US"/>
        </w:rPr>
      </w:pPr>
    </w:p>
    <w:p w14:paraId="72051D46" w14:textId="77777777" w:rsidR="002B069B" w:rsidRPr="004A1AB8" w:rsidRDefault="002B069B" w:rsidP="002B069B">
      <w:pPr>
        <w:autoSpaceDE w:val="0"/>
        <w:autoSpaceDN w:val="0"/>
        <w:adjustRightInd w:val="0"/>
        <w:rPr>
          <w:rFonts w:eastAsiaTheme="minorHAnsi"/>
          <w:color w:val="2A3456"/>
          <w:lang w:val="en-US"/>
        </w:rPr>
      </w:pPr>
    </w:p>
    <w:p w14:paraId="4940ECC8" w14:textId="77777777" w:rsidR="00233833" w:rsidRDefault="00233833">
      <w:pPr>
        <w:spacing w:after="200" w:line="276" w:lineRule="auto"/>
        <w:rPr>
          <w:rFonts w:eastAsiaTheme="minorHAnsi"/>
          <w:color w:val="2A3456"/>
          <w:lang w:val="en-US"/>
        </w:rPr>
      </w:pPr>
      <w:r>
        <w:rPr>
          <w:rFonts w:eastAsiaTheme="minorHAnsi"/>
          <w:color w:val="2A3456"/>
          <w:lang w:val="en-US"/>
        </w:rPr>
        <w:br w:type="page"/>
      </w:r>
    </w:p>
    <w:p w14:paraId="5AC8934A" w14:textId="77777777" w:rsidR="002B069B" w:rsidRPr="004A1AB8" w:rsidDel="00784A3A" w:rsidRDefault="002B069B" w:rsidP="002B069B">
      <w:pPr>
        <w:autoSpaceDE w:val="0"/>
        <w:autoSpaceDN w:val="0"/>
        <w:adjustRightInd w:val="0"/>
        <w:rPr>
          <w:del w:id="286" w:author="Priscilla Hope" w:date="2017-05-30T14:55:00Z"/>
          <w:rFonts w:eastAsiaTheme="minorHAnsi"/>
          <w:color w:val="2A3456"/>
          <w:lang w:val="en-US"/>
        </w:rPr>
      </w:pPr>
    </w:p>
    <w:p w14:paraId="5BC76788" w14:textId="77777777" w:rsidR="002B069B" w:rsidRPr="004A1AB8" w:rsidRDefault="002B069B" w:rsidP="00233833">
      <w:pPr>
        <w:pStyle w:val="Heading3"/>
        <w:rPr>
          <w:rFonts w:eastAsiaTheme="minorHAnsi"/>
          <w:lang w:val="en-US"/>
        </w:rPr>
      </w:pPr>
      <w:bookmarkStart w:id="287" w:name="_Toc480286510"/>
      <w:r w:rsidRPr="004A1AB8">
        <w:rPr>
          <w:rFonts w:eastAsiaTheme="minorHAnsi"/>
          <w:lang w:val="en-US"/>
        </w:rPr>
        <w:t>Adding a Receipt to a Deposit Slip for Quick Deposit</w:t>
      </w:r>
      <w:bookmarkEnd w:id="287"/>
    </w:p>
    <w:p w14:paraId="0BDBAA98" w14:textId="77777777" w:rsidR="002B069B" w:rsidRPr="004A1AB8" w:rsidRDefault="002B069B" w:rsidP="002B069B">
      <w:pPr>
        <w:autoSpaceDE w:val="0"/>
        <w:autoSpaceDN w:val="0"/>
        <w:adjustRightInd w:val="0"/>
        <w:rPr>
          <w:rFonts w:eastAsiaTheme="minorHAnsi"/>
          <w:color w:val="000000"/>
          <w:lang w:val="en-US"/>
        </w:rPr>
      </w:pPr>
    </w:p>
    <w:p w14:paraId="052C4910" w14:textId="77777777" w:rsidR="002B069B" w:rsidRPr="00580161" w:rsidRDefault="002B069B" w:rsidP="002B069B">
      <w:pPr>
        <w:autoSpaceDE w:val="0"/>
        <w:autoSpaceDN w:val="0"/>
        <w:adjustRightInd w:val="0"/>
        <w:rPr>
          <w:ins w:id="288" w:author="Priscilla Hope" w:date="2017-05-30T14:56:00Z"/>
          <w:rFonts w:eastAsiaTheme="minorHAnsi"/>
          <w:i/>
          <w:color w:val="000000"/>
          <w:sz w:val="20"/>
          <w:szCs w:val="20"/>
          <w:lang w:val="en-US"/>
          <w:rPrChange w:id="289" w:author="USER" w:date="2017-06-01T16:02:00Z">
            <w:rPr>
              <w:ins w:id="290" w:author="Priscilla Hope" w:date="2017-05-30T14:56:00Z"/>
              <w:rFonts w:eastAsiaTheme="minorHAnsi"/>
              <w:color w:val="000000"/>
              <w:lang w:val="en-US"/>
            </w:rPr>
          </w:rPrChange>
        </w:rPr>
      </w:pPr>
      <w:r w:rsidRPr="00580161">
        <w:rPr>
          <w:rFonts w:eastAsiaTheme="minorHAnsi"/>
          <w:i/>
          <w:color w:val="000000"/>
          <w:sz w:val="20"/>
          <w:szCs w:val="20"/>
          <w:lang w:val="en-US"/>
          <w:rPrChange w:id="291" w:author="USER" w:date="2017-06-01T16:02:00Z">
            <w:rPr>
              <w:rFonts w:eastAsiaTheme="minorHAnsi"/>
              <w:color w:val="000000"/>
              <w:lang w:val="en-US"/>
            </w:rPr>
          </w:rPrChange>
        </w:rPr>
        <w:t>On the A/R Quick Receipt Entry screen, you can enter sufficient information for cash, check, and other receipts so that you can print a deposit slip and take the money to the bank in a timely manner.</w:t>
      </w:r>
    </w:p>
    <w:p w14:paraId="0EFB9500" w14:textId="77777777" w:rsidR="00784A3A" w:rsidRPr="004A1AB8" w:rsidRDefault="00784A3A" w:rsidP="002B069B">
      <w:pPr>
        <w:autoSpaceDE w:val="0"/>
        <w:autoSpaceDN w:val="0"/>
        <w:adjustRightInd w:val="0"/>
        <w:rPr>
          <w:rFonts w:eastAsiaTheme="minorHAnsi"/>
          <w:color w:val="000000"/>
          <w:lang w:val="en-US"/>
        </w:rPr>
      </w:pPr>
    </w:p>
    <w:p w14:paraId="648FDE97" w14:textId="77777777" w:rsidR="002B069B" w:rsidRPr="00580161" w:rsidRDefault="002B069B" w:rsidP="002B069B">
      <w:pPr>
        <w:autoSpaceDE w:val="0"/>
        <w:autoSpaceDN w:val="0"/>
        <w:adjustRightInd w:val="0"/>
        <w:rPr>
          <w:ins w:id="292" w:author="Priscilla Hope" w:date="2017-05-30T14:56:00Z"/>
          <w:rFonts w:eastAsiaTheme="minorHAnsi"/>
          <w:i/>
          <w:color w:val="396AA8"/>
          <w:sz w:val="20"/>
          <w:szCs w:val="20"/>
          <w:lang w:val="en-US"/>
          <w:rPrChange w:id="293" w:author="USER" w:date="2017-06-01T16:02:00Z">
            <w:rPr>
              <w:ins w:id="294" w:author="Priscilla Hope" w:date="2017-05-30T14:56:00Z"/>
              <w:rFonts w:eastAsiaTheme="minorHAnsi"/>
              <w:color w:val="396AA8"/>
              <w:lang w:val="en-US"/>
            </w:rPr>
          </w:rPrChange>
        </w:rPr>
      </w:pPr>
      <w:r w:rsidRPr="00580161">
        <w:rPr>
          <w:rFonts w:eastAsiaTheme="minorHAnsi"/>
          <w:i/>
          <w:color w:val="396AA8"/>
          <w:sz w:val="20"/>
          <w:szCs w:val="20"/>
          <w:lang w:val="en-US"/>
          <w:rPrChange w:id="295" w:author="USER" w:date="2017-06-01T16:02:00Z">
            <w:rPr>
              <w:rFonts w:eastAsiaTheme="minorHAnsi"/>
              <w:color w:val="396AA8"/>
              <w:lang w:val="en-US"/>
            </w:rPr>
          </w:rPrChange>
        </w:rPr>
        <w:t>Before you start</w:t>
      </w:r>
    </w:p>
    <w:p w14:paraId="7E5B2C88" w14:textId="77777777" w:rsidR="00784A3A" w:rsidRPr="004A1AB8" w:rsidRDefault="00784A3A" w:rsidP="002B069B">
      <w:pPr>
        <w:autoSpaceDE w:val="0"/>
        <w:autoSpaceDN w:val="0"/>
        <w:adjustRightInd w:val="0"/>
        <w:rPr>
          <w:rFonts w:eastAsiaTheme="minorHAnsi"/>
          <w:color w:val="396AA8"/>
          <w:lang w:val="en-US"/>
        </w:rPr>
      </w:pPr>
    </w:p>
    <w:p w14:paraId="0AC849E8" w14:textId="77777777" w:rsidR="002B069B" w:rsidRPr="004A1AB8" w:rsidRDefault="002B069B" w:rsidP="002B069B">
      <w:pPr>
        <w:autoSpaceDE w:val="0"/>
        <w:autoSpaceDN w:val="0"/>
        <w:adjustRightInd w:val="0"/>
        <w:rPr>
          <w:rFonts w:eastAsiaTheme="minorHAnsi"/>
          <w:b/>
          <w:bCs/>
          <w:color w:val="000000"/>
          <w:lang w:val="en-US"/>
        </w:rPr>
      </w:pPr>
      <w:r w:rsidRPr="004A1AB8">
        <w:rPr>
          <w:rFonts w:eastAsiaTheme="minorHAnsi"/>
          <w:b/>
          <w:bCs/>
          <w:color w:val="000000"/>
          <w:lang w:val="en-US"/>
        </w:rPr>
        <w:t>To add a receipt to a deposit slip:</w:t>
      </w:r>
    </w:p>
    <w:p w14:paraId="40C7FD5B" w14:textId="77777777" w:rsidR="002B069B" w:rsidRPr="004A1AB8" w:rsidRDefault="002B069B" w:rsidP="002B069B">
      <w:pPr>
        <w:autoSpaceDE w:val="0"/>
        <w:autoSpaceDN w:val="0"/>
        <w:adjustRightInd w:val="0"/>
        <w:rPr>
          <w:rFonts w:eastAsiaTheme="minorHAnsi"/>
          <w:color w:val="000000"/>
          <w:lang w:val="en-US"/>
        </w:rPr>
      </w:pPr>
    </w:p>
    <w:p w14:paraId="534F6F1D"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Accounts Receivable </w:t>
      </w:r>
      <w:r w:rsidRPr="004A1AB8">
        <w:rPr>
          <w:rFonts w:eastAsiaTheme="minorHAnsi"/>
          <w:color w:val="000000"/>
          <w:lang w:val="en-US"/>
        </w:rPr>
        <w:t xml:space="preserve">&gt; </w:t>
      </w:r>
      <w:r w:rsidRPr="004A1AB8">
        <w:rPr>
          <w:rFonts w:eastAsiaTheme="minorHAnsi"/>
          <w:b/>
          <w:bCs/>
          <w:color w:val="000000"/>
          <w:lang w:val="en-US"/>
        </w:rPr>
        <w:t xml:space="preserve">A/R Transactions </w:t>
      </w:r>
      <w:r w:rsidRPr="004A1AB8">
        <w:rPr>
          <w:rFonts w:eastAsiaTheme="minorHAnsi"/>
          <w:color w:val="000000"/>
          <w:lang w:val="en-US"/>
        </w:rPr>
        <w:t xml:space="preserve">&gt; </w:t>
      </w:r>
      <w:r w:rsidRPr="004A1AB8">
        <w:rPr>
          <w:rFonts w:eastAsiaTheme="minorHAnsi"/>
          <w:b/>
          <w:bCs/>
          <w:color w:val="000000"/>
          <w:lang w:val="en-US"/>
        </w:rPr>
        <w:t xml:space="preserve">Quick </w:t>
      </w:r>
      <w:r w:rsidRPr="004A1AB8">
        <w:rPr>
          <w:rFonts w:eastAsiaTheme="minorHAnsi"/>
          <w:color w:val="000000"/>
          <w:lang w:val="en-US"/>
        </w:rPr>
        <w:t xml:space="preserve">1. </w:t>
      </w:r>
      <w:r w:rsidRPr="004A1AB8">
        <w:rPr>
          <w:rFonts w:eastAsiaTheme="minorHAnsi"/>
          <w:b/>
          <w:bCs/>
          <w:color w:val="000000"/>
          <w:lang w:val="en-US"/>
        </w:rPr>
        <w:t>Receipt Entry</w:t>
      </w:r>
      <w:r w:rsidRPr="004A1AB8">
        <w:rPr>
          <w:rFonts w:eastAsiaTheme="minorHAnsi"/>
          <w:color w:val="000000"/>
          <w:lang w:val="en-US"/>
        </w:rPr>
        <w:t>.</w:t>
      </w:r>
    </w:p>
    <w:p w14:paraId="29668A52" w14:textId="77777777" w:rsidR="002B069B" w:rsidRPr="004A1AB8" w:rsidRDefault="0002580D" w:rsidP="002B069B">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26176" behindDoc="0" locked="0" layoutInCell="1" allowOverlap="1" wp14:anchorId="54FA04BA" wp14:editId="169436B4">
                <wp:simplePos x="0" y="0"/>
                <wp:positionH relativeFrom="column">
                  <wp:posOffset>1333500</wp:posOffset>
                </wp:positionH>
                <wp:positionV relativeFrom="paragraph">
                  <wp:posOffset>1491615</wp:posOffset>
                </wp:positionV>
                <wp:extent cx="381000" cy="400050"/>
                <wp:effectExtent l="19050" t="19050" r="19050" b="38100"/>
                <wp:wrapNone/>
                <wp:docPr id="136" name="Notched Right Arrow 13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6F1E5B3" w14:textId="77777777" w:rsidR="00713C6B" w:rsidRPr="00E35407" w:rsidRDefault="00713C6B" w:rsidP="0002580D">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A04BA" id="Notched Right Arrow 136" o:spid="_x0000_s1101" type="#_x0000_t94" style="position:absolute;margin-left:105pt;margin-top:117.45pt;width:30pt;height:3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" adj="10800" fillcolor="#dbdbdb" strokecolor="#41719c" strokeweight="1pt">
                <v:textbox>
                  <w:txbxContent>
                    <w:p w14:paraId="06F1E5B3" w14:textId="77777777" w:rsidR="00713C6B" w:rsidRPr="00E35407" w:rsidRDefault="00713C6B" w:rsidP="0002580D">
                      <w:pPr>
                        <w:jc w:val="center"/>
                        <w:rPr>
                          <w:color w:val="000000" w:themeColor="text1"/>
                          <w:sz w:val="16"/>
                          <w:szCs w:val="16"/>
                        </w:rPr>
                      </w:pPr>
                      <w:r>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824128" behindDoc="0" locked="0" layoutInCell="1" allowOverlap="1" wp14:anchorId="4F0356C8" wp14:editId="4E2503C2">
                <wp:simplePos x="0" y="0"/>
                <wp:positionH relativeFrom="column">
                  <wp:posOffset>-381000</wp:posOffset>
                </wp:positionH>
                <wp:positionV relativeFrom="paragraph">
                  <wp:posOffset>1253490</wp:posOffset>
                </wp:positionV>
                <wp:extent cx="381000" cy="381000"/>
                <wp:effectExtent l="19050" t="19050" r="38100" b="38100"/>
                <wp:wrapNone/>
                <wp:docPr id="135" name="Notched Right Arrow 135"/>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B24241F" w14:textId="77777777" w:rsidR="00713C6B" w:rsidRPr="00E35407" w:rsidRDefault="00713C6B" w:rsidP="0002580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356C8" id="Notched Right Arrow 135" o:spid="_x0000_s1102" type="#_x0000_t94" style="position:absolute;margin-left:-30pt;margin-top:98.7pt;width:30pt;height:3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" adj="10800" fillcolor="#dbdbdb" strokecolor="#41719c" strokeweight="1pt">
                <v:textbox>
                  <w:txbxContent>
                    <w:p w14:paraId="3B24241F" w14:textId="77777777" w:rsidR="00713C6B" w:rsidRPr="00E35407" w:rsidRDefault="00713C6B" w:rsidP="0002580D">
                      <w:pPr>
                        <w:jc w:val="center"/>
                        <w:rPr>
                          <w:color w:val="000000" w:themeColor="text1"/>
                          <w:sz w:val="16"/>
                          <w:szCs w:val="16"/>
                        </w:rPr>
                      </w:pPr>
                      <w:r>
                        <w:rPr>
                          <w:color w:val="000000" w:themeColor="text1"/>
                          <w:sz w:val="16"/>
                          <w:szCs w:val="16"/>
                        </w:rPr>
                        <w:t>2</w:t>
                      </w:r>
                    </w:p>
                  </w:txbxContent>
                </v:textbox>
              </v:shape>
            </w:pict>
          </mc:Fallback>
        </mc:AlternateContent>
      </w:r>
      <w:r w:rsidRPr="0002580D">
        <w:rPr>
          <w:noProof/>
          <w:lang w:val="en-US"/>
        </w:rPr>
        <mc:AlternateContent>
          <mc:Choice Requires="wps">
            <w:drawing>
              <wp:anchor distT="0" distB="0" distL="114300" distR="114300" simplePos="0" relativeHeight="251822080" behindDoc="0" locked="0" layoutInCell="1" allowOverlap="1" wp14:anchorId="7D0DFFCA" wp14:editId="1D1AF22E">
                <wp:simplePos x="0" y="0"/>
                <wp:positionH relativeFrom="margin">
                  <wp:posOffset>885509</wp:posOffset>
                </wp:positionH>
                <wp:positionV relativeFrom="paragraph">
                  <wp:posOffset>139384</wp:posOffset>
                </wp:positionV>
                <wp:extent cx="551815" cy="337820"/>
                <wp:effectExtent l="0" t="26352" r="31432" b="31433"/>
                <wp:wrapNone/>
                <wp:docPr id="134" name="Notched Right Arrow 13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4035511" w14:textId="77777777" w:rsidR="00713C6B" w:rsidRPr="00D8577C" w:rsidRDefault="00713C6B" w:rsidP="0002580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FFCA" id="Notched Right Arrow 134" o:spid="_x0000_s1103" type="#_x0000_t94" style="position:absolute;margin-left:69.75pt;margin-top:11pt;width:43.45pt;height:26.6pt;rotation:90;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" adj="15096,2924" fillcolor="#dbdbdb" strokecolor="#41719c" strokeweight="1pt">
                <v:textbox style="layout-flow:vertical;mso-layout-flow-alt:bottom-to-top">
                  <w:txbxContent>
                    <w:p w14:paraId="04035511" w14:textId="77777777" w:rsidR="00713C6B" w:rsidRPr="00D8577C" w:rsidRDefault="00713C6B" w:rsidP="0002580D">
                      <w:pPr>
                        <w:pStyle w:val="NoSpacing"/>
                        <w:jc w:val="center"/>
                        <w:rPr>
                          <w:sz w:val="16"/>
                          <w:szCs w:val="16"/>
                        </w:rPr>
                      </w:pPr>
                      <w:r>
                        <w:rPr>
                          <w:sz w:val="16"/>
                          <w:szCs w:val="16"/>
                        </w:rPr>
                        <w:t>1</w:t>
                      </w:r>
                    </w:p>
                  </w:txbxContent>
                </v:textbox>
                <w10:wrap anchorx="margin"/>
              </v:shape>
            </w:pict>
          </mc:Fallback>
        </mc:AlternateContent>
      </w:r>
      <w:r w:rsidR="00CA50E5" w:rsidRPr="004A1AB8">
        <w:rPr>
          <w:rFonts w:eastAsiaTheme="minorHAnsi"/>
          <w:noProof/>
          <w:color w:val="000000"/>
          <w:lang w:val="en-US"/>
        </w:rPr>
        <w:drawing>
          <wp:inline distT="0" distB="0" distL="0" distR="0" wp14:anchorId="2DC983B0" wp14:editId="26CDBA86">
            <wp:extent cx="5943600" cy="3349828"/>
            <wp:effectExtent l="0" t="0" r="0" b="3175"/>
            <wp:docPr id="4" name="Picture 4" descr="C:\Users\USER\Pictures\SCREEN SHOTS\USED\AR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USED\AR2_L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14:paraId="5DD53D03" w14:textId="77777777" w:rsidR="002B069B" w:rsidRPr="004A1AB8" w:rsidRDefault="002B069B" w:rsidP="002B069B">
      <w:pPr>
        <w:autoSpaceDE w:val="0"/>
        <w:autoSpaceDN w:val="0"/>
        <w:adjustRightInd w:val="0"/>
        <w:rPr>
          <w:rFonts w:eastAsiaTheme="minorHAnsi"/>
          <w:color w:val="000000"/>
          <w:lang w:val="en-US"/>
        </w:rPr>
      </w:pPr>
    </w:p>
    <w:p w14:paraId="58927208" w14:textId="77777777" w:rsidR="002B069B" w:rsidRDefault="00CA50E5" w:rsidP="00CA50E5">
      <w:pPr>
        <w:rPr>
          <w:ins w:id="296" w:author="Priscilla Hope" w:date="2017-05-30T14:56:00Z"/>
          <w:rFonts w:eastAsiaTheme="minorHAnsi"/>
        </w:rPr>
      </w:pPr>
      <w:r w:rsidRPr="004A1AB8">
        <w:rPr>
          <w:rFonts w:eastAsiaTheme="minorHAnsi"/>
        </w:rPr>
        <w:t xml:space="preserve">2. </w:t>
      </w:r>
      <w:r w:rsidR="002B069B" w:rsidRPr="004A1AB8">
        <w:rPr>
          <w:rFonts w:eastAsiaTheme="minorHAnsi"/>
        </w:rPr>
        <w:t>Do one of the following:</w:t>
      </w:r>
    </w:p>
    <w:p w14:paraId="052D83DD" w14:textId="77777777" w:rsidR="00784A3A" w:rsidRPr="004A1AB8" w:rsidRDefault="00784A3A" w:rsidP="00CA50E5">
      <w:pPr>
        <w:rPr>
          <w:rFonts w:eastAsiaTheme="minorHAnsi"/>
        </w:rPr>
      </w:pPr>
    </w:p>
    <w:p w14:paraId="3E28586D"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b/>
          <w:bCs/>
          <w:color w:val="000000"/>
          <w:lang w:val="en-US"/>
        </w:rPr>
        <w:t xml:space="preserve">Select an existing batch. </w:t>
      </w:r>
      <w:r w:rsidRPr="004A1AB8">
        <w:rPr>
          <w:rFonts w:eastAsiaTheme="minorHAnsi"/>
          <w:color w:val="000000"/>
          <w:lang w:val="en-US"/>
        </w:rPr>
        <w:t xml:space="preserve">Use the Finder beside the </w:t>
      </w:r>
      <w:r w:rsidRPr="004A1AB8">
        <w:rPr>
          <w:rFonts w:eastAsiaTheme="minorHAnsi"/>
          <w:b/>
          <w:bCs/>
          <w:color w:val="000000"/>
          <w:lang w:val="en-US"/>
        </w:rPr>
        <w:t xml:space="preserve">Batch Number </w:t>
      </w:r>
      <w:r w:rsidR="00CA50E5" w:rsidRPr="004A1AB8">
        <w:rPr>
          <w:rFonts w:eastAsiaTheme="minorHAnsi"/>
          <w:color w:val="000000"/>
          <w:lang w:val="en-US"/>
        </w:rPr>
        <w:t xml:space="preserve">field to display the batch </w:t>
      </w:r>
      <w:r w:rsidRPr="004A1AB8">
        <w:rPr>
          <w:rFonts w:eastAsiaTheme="minorHAnsi"/>
          <w:color w:val="000000"/>
          <w:lang w:val="en-US"/>
        </w:rPr>
        <w:t>you want to use.</w:t>
      </w:r>
    </w:p>
    <w:p w14:paraId="2CD52EB5" w14:textId="77777777" w:rsidR="003F5B3B" w:rsidRPr="004A1AB8" w:rsidRDefault="003F5B3B" w:rsidP="002B069B">
      <w:pPr>
        <w:autoSpaceDE w:val="0"/>
        <w:autoSpaceDN w:val="0"/>
        <w:adjustRightInd w:val="0"/>
        <w:rPr>
          <w:rFonts w:eastAsiaTheme="minorHAnsi"/>
          <w:color w:val="000000"/>
          <w:lang w:val="en-US"/>
        </w:rPr>
      </w:pPr>
    </w:p>
    <w:p w14:paraId="096D98D2" w14:textId="77777777" w:rsidR="00930871" w:rsidRPr="004A1AB8" w:rsidRDefault="00AF0A19" w:rsidP="002B069B">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30272" behindDoc="0" locked="0" layoutInCell="1" allowOverlap="1" wp14:anchorId="3D797A60" wp14:editId="78588A97">
                <wp:simplePos x="0" y="0"/>
                <wp:positionH relativeFrom="margin">
                  <wp:posOffset>1352233</wp:posOffset>
                </wp:positionH>
                <wp:positionV relativeFrom="paragraph">
                  <wp:posOffset>577533</wp:posOffset>
                </wp:positionV>
                <wp:extent cx="527327" cy="455380"/>
                <wp:effectExtent l="0" t="21273" r="42228" b="42227"/>
                <wp:wrapNone/>
                <wp:docPr id="138" name="Notched Right Arrow 138"/>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D1A594D" w14:textId="77777777" w:rsidR="00713C6B" w:rsidRPr="00D8577C" w:rsidRDefault="00713C6B" w:rsidP="00AF0A19">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97A60" id="Notched Right Arrow 138" o:spid="_x0000_s1104" type="#_x0000_t94" style="position:absolute;margin-left:106.5pt;margin-top:45.5pt;width:41.5pt;height:35.8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" adj="12274" fillcolor="#dbdbdb" strokecolor="#41719c" strokeweight="1pt">
                <v:textbox style="layout-flow:vertical;mso-layout-flow-alt:bottom-to-top">
                  <w:txbxContent>
                    <w:p w14:paraId="3D1A594D" w14:textId="77777777" w:rsidR="00713C6B" w:rsidRPr="00D8577C" w:rsidRDefault="00713C6B" w:rsidP="00AF0A19">
                      <w:pPr>
                        <w:pStyle w:val="NoSpacing"/>
                        <w:jc w:val="center"/>
                        <w:rPr>
                          <w:sz w:val="16"/>
                          <w:szCs w:val="16"/>
                        </w:rPr>
                      </w:pPr>
                      <w:r>
                        <w:rPr>
                          <w:sz w:val="16"/>
                          <w:szCs w:val="16"/>
                        </w:rPr>
                        <w:t>5</w:t>
                      </w:r>
                    </w:p>
                  </w:txbxContent>
                </v:textbox>
                <w10:wrap anchorx="margin"/>
              </v:shape>
            </w:pict>
          </mc:Fallback>
        </mc:AlternateContent>
      </w:r>
      <w:r>
        <w:rPr>
          <w:noProof/>
          <w:lang w:val="en-US"/>
        </w:rPr>
        <mc:AlternateContent>
          <mc:Choice Requires="wps">
            <w:drawing>
              <wp:anchor distT="0" distB="0" distL="114300" distR="114300" simplePos="0" relativeHeight="251828224" behindDoc="0" locked="0" layoutInCell="1" allowOverlap="1" wp14:anchorId="77C9BB43" wp14:editId="1121F5A6">
                <wp:simplePos x="0" y="0"/>
                <wp:positionH relativeFrom="column">
                  <wp:posOffset>-323850</wp:posOffset>
                </wp:positionH>
                <wp:positionV relativeFrom="paragraph">
                  <wp:posOffset>320040</wp:posOffset>
                </wp:positionV>
                <wp:extent cx="381000" cy="371475"/>
                <wp:effectExtent l="19050" t="19050" r="38100" b="47625"/>
                <wp:wrapNone/>
                <wp:docPr id="137" name="Notched Right Arrow 13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74F8786" w14:textId="77777777" w:rsidR="00713C6B" w:rsidRPr="00E35407" w:rsidRDefault="00713C6B" w:rsidP="00AF0A19">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9BB43" id="Notched Right Arrow 137" o:spid="_x0000_s1105" type="#_x0000_t94" style="position:absolute;margin-left:-25.5pt;margin-top:25.2pt;width:30pt;height:2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CcvrQ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" adj="11070" fillcolor="#dbdbdb" strokecolor="#41719c" strokeweight="1pt">
                <v:textbox>
                  <w:txbxContent>
                    <w:p w14:paraId="674F8786" w14:textId="77777777" w:rsidR="00713C6B" w:rsidRPr="00E35407" w:rsidRDefault="00713C6B" w:rsidP="00AF0A19">
                      <w:pPr>
                        <w:jc w:val="center"/>
                        <w:rPr>
                          <w:color w:val="000000" w:themeColor="text1"/>
                          <w:sz w:val="16"/>
                          <w:szCs w:val="16"/>
                        </w:rPr>
                      </w:pPr>
                      <w:r>
                        <w:rPr>
                          <w:color w:val="000000" w:themeColor="text1"/>
                          <w:sz w:val="16"/>
                          <w:szCs w:val="16"/>
                        </w:rPr>
                        <w:t>4</w:t>
                      </w:r>
                    </w:p>
                  </w:txbxContent>
                </v:textbox>
              </v:shape>
            </w:pict>
          </mc:Fallback>
        </mc:AlternateContent>
      </w:r>
      <w:r w:rsidR="00930871" w:rsidRPr="004A1AB8">
        <w:rPr>
          <w:rFonts w:eastAsiaTheme="minorHAnsi"/>
          <w:noProof/>
          <w:color w:val="000000"/>
          <w:lang w:val="en-US"/>
        </w:rPr>
        <w:drawing>
          <wp:inline distT="0" distB="0" distL="0" distR="0" wp14:anchorId="5ED9A1F7" wp14:editId="5E277791">
            <wp:extent cx="5943600" cy="1695674"/>
            <wp:effectExtent l="0" t="0" r="0" b="0"/>
            <wp:docPr id="7" name="Picture 7" descr="C:\Users\USER\Pictures\SCREEN SHOTS\A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AR1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95674"/>
                    </a:xfrm>
                    <a:prstGeom prst="rect">
                      <a:avLst/>
                    </a:prstGeom>
                    <a:noFill/>
                    <a:ln>
                      <a:noFill/>
                    </a:ln>
                  </pic:spPr>
                </pic:pic>
              </a:graphicData>
            </a:graphic>
          </wp:inline>
        </w:drawing>
      </w:r>
    </w:p>
    <w:p w14:paraId="4C8C5335" w14:textId="77777777" w:rsidR="003F5B3B" w:rsidRPr="004A1AB8" w:rsidDel="00784A3A" w:rsidRDefault="003F5B3B" w:rsidP="002B069B">
      <w:pPr>
        <w:autoSpaceDE w:val="0"/>
        <w:autoSpaceDN w:val="0"/>
        <w:adjustRightInd w:val="0"/>
        <w:rPr>
          <w:del w:id="297" w:author="Priscilla Hope" w:date="2017-05-30T14:57:00Z"/>
          <w:rFonts w:eastAsiaTheme="minorHAnsi"/>
          <w:color w:val="000000"/>
          <w:lang w:val="en-US"/>
        </w:rPr>
      </w:pPr>
    </w:p>
    <w:p w14:paraId="3E60E475" w14:textId="77777777" w:rsidR="003F5B3B" w:rsidRPr="004A1AB8" w:rsidDel="00784A3A" w:rsidRDefault="003F5B3B" w:rsidP="002B069B">
      <w:pPr>
        <w:autoSpaceDE w:val="0"/>
        <w:autoSpaceDN w:val="0"/>
        <w:adjustRightInd w:val="0"/>
        <w:rPr>
          <w:del w:id="298" w:author="Priscilla Hope" w:date="2017-05-30T14:57:00Z"/>
          <w:rFonts w:eastAsiaTheme="minorHAnsi"/>
          <w:color w:val="000000"/>
          <w:lang w:val="en-US"/>
        </w:rPr>
      </w:pPr>
    </w:p>
    <w:p w14:paraId="26292BEE" w14:textId="77777777" w:rsidR="003F5B3B" w:rsidRPr="004A1AB8" w:rsidDel="00784A3A" w:rsidRDefault="003F5B3B" w:rsidP="002B069B">
      <w:pPr>
        <w:autoSpaceDE w:val="0"/>
        <w:autoSpaceDN w:val="0"/>
        <w:adjustRightInd w:val="0"/>
        <w:rPr>
          <w:del w:id="299" w:author="Priscilla Hope" w:date="2017-05-30T14:57:00Z"/>
          <w:rFonts w:eastAsiaTheme="minorHAnsi"/>
          <w:color w:val="000000"/>
          <w:lang w:val="en-US"/>
        </w:rPr>
      </w:pPr>
    </w:p>
    <w:p w14:paraId="1487119F" w14:textId="77777777" w:rsidR="00930871" w:rsidRPr="004A1AB8" w:rsidRDefault="00AF0A19" w:rsidP="002B069B">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32320" behindDoc="0" locked="0" layoutInCell="1" allowOverlap="1" wp14:anchorId="2B22D2AA" wp14:editId="71F88731">
                <wp:simplePos x="0" y="0"/>
                <wp:positionH relativeFrom="margin">
                  <wp:posOffset>780733</wp:posOffset>
                </wp:positionH>
                <wp:positionV relativeFrom="paragraph">
                  <wp:posOffset>91758</wp:posOffset>
                </wp:positionV>
                <wp:extent cx="527327" cy="455380"/>
                <wp:effectExtent l="0" t="21273" r="42228" b="42227"/>
                <wp:wrapNone/>
                <wp:docPr id="139" name="Notched Right Arrow 139"/>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9FC8D27" w14:textId="77777777" w:rsidR="00713C6B" w:rsidRPr="00D8577C" w:rsidRDefault="00713C6B" w:rsidP="00AF0A19">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2D2AA" id="Notched Right Arrow 139" o:spid="_x0000_s1106" type="#_x0000_t94" style="position:absolute;margin-left:61.5pt;margin-top:7.25pt;width:41.5pt;height:35.85pt;rotation:90;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" adj="12274" fillcolor="#dbdbdb" strokecolor="#41719c" strokeweight="1pt">
                <v:textbox style="layout-flow:vertical;mso-layout-flow-alt:bottom-to-top">
                  <w:txbxContent>
                    <w:p w14:paraId="69FC8D27" w14:textId="77777777" w:rsidR="00713C6B" w:rsidRPr="00D8577C" w:rsidRDefault="00713C6B" w:rsidP="00AF0A19">
                      <w:pPr>
                        <w:pStyle w:val="NoSpacing"/>
                        <w:jc w:val="center"/>
                        <w:rPr>
                          <w:sz w:val="16"/>
                          <w:szCs w:val="16"/>
                        </w:rPr>
                      </w:pPr>
                      <w:r>
                        <w:rPr>
                          <w:sz w:val="16"/>
                          <w:szCs w:val="16"/>
                        </w:rPr>
                        <w:t>1</w:t>
                      </w:r>
                    </w:p>
                  </w:txbxContent>
                </v:textbox>
                <w10:wrap anchorx="margin"/>
              </v:shape>
            </w:pict>
          </mc:Fallback>
        </mc:AlternateContent>
      </w:r>
    </w:p>
    <w:p w14:paraId="1CBBB12B"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b/>
          <w:bCs/>
          <w:color w:val="000000"/>
          <w:lang w:val="en-US"/>
        </w:rPr>
        <w:t xml:space="preserve">Create a new batch. </w:t>
      </w:r>
      <w:r w:rsidRPr="004A1AB8">
        <w:rPr>
          <w:rFonts w:eastAsiaTheme="minorHAnsi"/>
          <w:color w:val="000000"/>
          <w:lang w:val="en-US"/>
        </w:rPr>
        <w:t xml:space="preserve">Click </w:t>
      </w:r>
      <w:r w:rsidRPr="004A1AB8">
        <w:rPr>
          <w:rFonts w:eastAsiaTheme="minorHAnsi"/>
          <w:b/>
          <w:bCs/>
          <w:color w:val="000000"/>
          <w:lang w:val="en-US"/>
        </w:rPr>
        <w:t>Create New</w:t>
      </w:r>
      <w:r w:rsidRPr="004A1AB8">
        <w:rPr>
          <w:rFonts w:eastAsiaTheme="minorHAnsi"/>
          <w:color w:val="000000"/>
          <w:lang w:val="en-US"/>
        </w:rPr>
        <w:t>, then enter batch information.</w:t>
      </w:r>
    </w:p>
    <w:p w14:paraId="67887F22" w14:textId="77777777" w:rsidR="002B069B" w:rsidRPr="004A1AB8" w:rsidRDefault="00AF0A19" w:rsidP="002B069B">
      <w:pPr>
        <w:autoSpaceDE w:val="0"/>
        <w:autoSpaceDN w:val="0"/>
        <w:adjustRightInd w:val="0"/>
        <w:rPr>
          <w:rFonts w:eastAsiaTheme="minorHAnsi"/>
          <w:color w:val="000000"/>
          <w:lang w:val="en-US"/>
        </w:rPr>
      </w:pPr>
      <w:r w:rsidRPr="00AF0A19">
        <w:rPr>
          <w:noProof/>
          <w:lang w:val="en-US"/>
        </w:rPr>
        <w:lastRenderedPageBreak/>
        <mc:AlternateContent>
          <mc:Choice Requires="wps">
            <w:drawing>
              <wp:anchor distT="0" distB="0" distL="114300" distR="114300" simplePos="0" relativeHeight="251836416" behindDoc="0" locked="0" layoutInCell="1" allowOverlap="1" wp14:anchorId="66674EEC" wp14:editId="244B91C5">
                <wp:simplePos x="0" y="0"/>
                <wp:positionH relativeFrom="column">
                  <wp:posOffset>-323850</wp:posOffset>
                </wp:positionH>
                <wp:positionV relativeFrom="paragraph">
                  <wp:posOffset>874395</wp:posOffset>
                </wp:positionV>
                <wp:extent cx="381000" cy="409575"/>
                <wp:effectExtent l="19050" t="19050" r="19050" b="47625"/>
                <wp:wrapNone/>
                <wp:docPr id="141" name="Notched Right Arrow 141"/>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ADD4165" w14:textId="77777777" w:rsidR="00713C6B" w:rsidRPr="00E35407" w:rsidRDefault="00713C6B" w:rsidP="00AF0A19">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4EEC" id="Notched Right Arrow 141" o:spid="_x0000_s1107" type="#_x0000_t94" style="position:absolute;margin-left:-25.5pt;margin-top:68.85pt;width:30pt;height:3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" adj="10800" fillcolor="#dbdbdb" strokecolor="#41719c" strokeweight="1pt">
                <v:textbox>
                  <w:txbxContent>
                    <w:p w14:paraId="1ADD4165" w14:textId="77777777" w:rsidR="00713C6B" w:rsidRPr="00E35407" w:rsidRDefault="00713C6B" w:rsidP="00AF0A19">
                      <w:pPr>
                        <w:jc w:val="center"/>
                        <w:rPr>
                          <w:color w:val="000000" w:themeColor="text1"/>
                          <w:sz w:val="16"/>
                          <w:szCs w:val="16"/>
                        </w:rPr>
                      </w:pPr>
                      <w:r>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834368" behindDoc="0" locked="0" layoutInCell="1" allowOverlap="1" wp14:anchorId="02240AD6" wp14:editId="3BC0662B">
                <wp:simplePos x="0" y="0"/>
                <wp:positionH relativeFrom="margin">
                  <wp:posOffset>5343210</wp:posOffset>
                </wp:positionH>
                <wp:positionV relativeFrom="paragraph">
                  <wp:posOffset>160337</wp:posOffset>
                </wp:positionV>
                <wp:extent cx="527327" cy="455380"/>
                <wp:effectExtent l="0" t="21273" r="42228" b="42227"/>
                <wp:wrapNone/>
                <wp:docPr id="140" name="Notched Right Arrow 140"/>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67DC0BA" w14:textId="77777777" w:rsidR="00713C6B" w:rsidRPr="00D8577C" w:rsidRDefault="00713C6B" w:rsidP="00AF0A19">
                            <w:pPr>
                              <w:pStyle w:val="NoSpacing"/>
                              <w:rPr>
                                <w:sz w:val="16"/>
                                <w:szCs w:val="16"/>
                              </w:rPr>
                            </w:pPr>
                            <w:r>
                              <w:rPr>
                                <w:sz w:val="16"/>
                                <w:szCs w:val="16"/>
                              </w:rPr>
                              <w:t xml:space="preserve"> 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40AD6" id="Notched Right Arrow 140" o:spid="_x0000_s1108" type="#_x0000_t94" style="position:absolute;margin-left:420.75pt;margin-top:12.6pt;width:41.5pt;height:35.85pt;rotation:90;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" adj="12274" fillcolor="#dbdbdb" strokecolor="#41719c" strokeweight="1pt">
                <v:textbox style="layout-flow:vertical;mso-layout-flow-alt:bottom-to-top">
                  <w:txbxContent>
                    <w:p w14:paraId="067DC0BA" w14:textId="77777777" w:rsidR="00713C6B" w:rsidRPr="00D8577C" w:rsidRDefault="00713C6B" w:rsidP="00AF0A19">
                      <w:pPr>
                        <w:pStyle w:val="NoSpacing"/>
                        <w:rPr>
                          <w:sz w:val="16"/>
                          <w:szCs w:val="16"/>
                        </w:rPr>
                      </w:pPr>
                      <w:r>
                        <w:rPr>
                          <w:sz w:val="16"/>
                          <w:szCs w:val="16"/>
                        </w:rPr>
                        <w:t xml:space="preserve"> 2</w:t>
                      </w:r>
                    </w:p>
                  </w:txbxContent>
                </v:textbox>
                <w10:wrap anchorx="margin"/>
              </v:shape>
            </w:pict>
          </mc:Fallback>
        </mc:AlternateContent>
      </w:r>
      <w:r w:rsidR="00CA50E5" w:rsidRPr="004A1AB8">
        <w:rPr>
          <w:rFonts w:eastAsiaTheme="minorHAnsi"/>
          <w:noProof/>
          <w:color w:val="000000"/>
          <w:lang w:val="en-US"/>
        </w:rPr>
        <w:drawing>
          <wp:inline distT="0" distB="0" distL="0" distR="0" wp14:anchorId="5F1C62D4" wp14:editId="5F083C60">
            <wp:extent cx="5943600" cy="1832536"/>
            <wp:effectExtent l="0" t="0" r="0" b="0"/>
            <wp:docPr id="5" name="Picture 5" descr="C:\Users\USER\Pictures\SCREEN SHOTS\AR1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AR13_L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32536"/>
                    </a:xfrm>
                    <a:prstGeom prst="rect">
                      <a:avLst/>
                    </a:prstGeom>
                    <a:noFill/>
                    <a:ln>
                      <a:noFill/>
                    </a:ln>
                  </pic:spPr>
                </pic:pic>
              </a:graphicData>
            </a:graphic>
          </wp:inline>
        </w:drawing>
      </w:r>
    </w:p>
    <w:p w14:paraId="7A82243F" w14:textId="77777777" w:rsidR="00CA50E5" w:rsidRPr="004A1AB8" w:rsidRDefault="00CA50E5" w:rsidP="002B069B">
      <w:pPr>
        <w:autoSpaceDE w:val="0"/>
        <w:autoSpaceDN w:val="0"/>
        <w:adjustRightInd w:val="0"/>
        <w:rPr>
          <w:rFonts w:eastAsiaTheme="minorHAnsi"/>
          <w:color w:val="000000"/>
          <w:lang w:val="en-US"/>
        </w:rPr>
      </w:pPr>
    </w:p>
    <w:p w14:paraId="6DB5907A" w14:textId="77777777" w:rsidR="00CA50E5" w:rsidRPr="004A1AB8" w:rsidRDefault="00CA50E5" w:rsidP="002B069B">
      <w:pPr>
        <w:autoSpaceDE w:val="0"/>
        <w:autoSpaceDN w:val="0"/>
        <w:adjustRightInd w:val="0"/>
        <w:rPr>
          <w:rFonts w:eastAsiaTheme="minorHAnsi"/>
          <w:color w:val="000000"/>
          <w:lang w:val="en-US"/>
        </w:rPr>
      </w:pPr>
    </w:p>
    <w:p w14:paraId="69748171"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Add Line</w:t>
      </w:r>
      <w:r w:rsidRPr="004A1AB8">
        <w:rPr>
          <w:rFonts w:eastAsiaTheme="minorHAnsi"/>
          <w:color w:val="000000"/>
          <w:lang w:val="en-US"/>
        </w:rPr>
        <w:t>.</w:t>
      </w:r>
    </w:p>
    <w:p w14:paraId="3596C643" w14:textId="77777777" w:rsidR="00930871" w:rsidRPr="004A1AB8" w:rsidRDefault="00AF0A19" w:rsidP="002B069B">
      <w:pPr>
        <w:autoSpaceDE w:val="0"/>
        <w:autoSpaceDN w:val="0"/>
        <w:adjustRightInd w:val="0"/>
        <w:rPr>
          <w:rFonts w:eastAsiaTheme="minorHAnsi"/>
          <w:color w:val="000000"/>
          <w:lang w:val="en-US"/>
        </w:rPr>
      </w:pPr>
      <w:r w:rsidRPr="00AF0A19">
        <w:rPr>
          <w:noProof/>
          <w:lang w:val="en-US"/>
        </w:rPr>
        <mc:AlternateContent>
          <mc:Choice Requires="wps">
            <w:drawing>
              <wp:anchor distT="0" distB="0" distL="114300" distR="114300" simplePos="0" relativeHeight="251838464" behindDoc="0" locked="0" layoutInCell="1" allowOverlap="1" wp14:anchorId="5A011527" wp14:editId="769550AE">
                <wp:simplePos x="0" y="0"/>
                <wp:positionH relativeFrom="column">
                  <wp:posOffset>-295275</wp:posOffset>
                </wp:positionH>
                <wp:positionV relativeFrom="paragraph">
                  <wp:posOffset>1247775</wp:posOffset>
                </wp:positionV>
                <wp:extent cx="381000" cy="371475"/>
                <wp:effectExtent l="19050" t="19050" r="38100" b="47625"/>
                <wp:wrapNone/>
                <wp:docPr id="142" name="Notched Right Arrow 14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E534272" w14:textId="77777777" w:rsidR="00713C6B" w:rsidRPr="00E35407" w:rsidRDefault="00713C6B" w:rsidP="00AF0A19">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11527" id="Notched Right Arrow 142" o:spid="_x0000_s1109" type="#_x0000_t94" style="position:absolute;margin-left:-23.25pt;margin-top:98.25pt;width:30pt;height:29.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" adj="11070" fillcolor="#dbdbdb" strokecolor="#41719c" strokeweight="1pt">
                <v:textbox>
                  <w:txbxContent>
                    <w:p w14:paraId="2E534272" w14:textId="77777777" w:rsidR="00713C6B" w:rsidRPr="00E35407" w:rsidRDefault="00713C6B" w:rsidP="00AF0A19">
                      <w:pPr>
                        <w:jc w:val="center"/>
                        <w:rPr>
                          <w:color w:val="000000" w:themeColor="text1"/>
                          <w:sz w:val="16"/>
                          <w:szCs w:val="16"/>
                        </w:rPr>
                      </w:pPr>
                      <w:r>
                        <w:rPr>
                          <w:color w:val="000000" w:themeColor="text1"/>
                          <w:sz w:val="16"/>
                          <w:szCs w:val="16"/>
                        </w:rPr>
                        <w:t>4</w:t>
                      </w:r>
                    </w:p>
                  </w:txbxContent>
                </v:textbox>
              </v:shape>
            </w:pict>
          </mc:Fallback>
        </mc:AlternateContent>
      </w:r>
      <w:r w:rsidR="00930871" w:rsidRPr="004A1AB8">
        <w:rPr>
          <w:rFonts w:eastAsiaTheme="minorHAnsi"/>
          <w:noProof/>
          <w:color w:val="000000"/>
          <w:lang w:val="en-US"/>
        </w:rPr>
        <w:drawing>
          <wp:inline distT="0" distB="0" distL="0" distR="0" wp14:anchorId="59452968" wp14:editId="4D5260E8">
            <wp:extent cx="5943600" cy="1525032"/>
            <wp:effectExtent l="0" t="0" r="0" b="0"/>
            <wp:docPr id="10" name="Picture 10" descr="C:\Users\USER\Pictures\SCREEN SHOTS\A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AR1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525032"/>
                    </a:xfrm>
                    <a:prstGeom prst="rect">
                      <a:avLst/>
                    </a:prstGeom>
                    <a:noFill/>
                    <a:ln>
                      <a:noFill/>
                    </a:ln>
                  </pic:spPr>
                </pic:pic>
              </a:graphicData>
            </a:graphic>
          </wp:inline>
        </w:drawing>
      </w:r>
    </w:p>
    <w:p w14:paraId="7440B5A1" w14:textId="77777777" w:rsidR="00930871" w:rsidRPr="004A1AB8" w:rsidRDefault="00930871" w:rsidP="002B069B">
      <w:pPr>
        <w:autoSpaceDE w:val="0"/>
        <w:autoSpaceDN w:val="0"/>
        <w:adjustRightInd w:val="0"/>
        <w:rPr>
          <w:rFonts w:eastAsiaTheme="minorHAnsi"/>
          <w:color w:val="000000"/>
          <w:lang w:val="en-US"/>
        </w:rPr>
      </w:pPr>
    </w:p>
    <w:p w14:paraId="7184D1A7" w14:textId="77777777" w:rsidR="00930871" w:rsidRPr="004A1AB8" w:rsidRDefault="00930871" w:rsidP="002B069B">
      <w:pPr>
        <w:autoSpaceDE w:val="0"/>
        <w:autoSpaceDN w:val="0"/>
        <w:adjustRightInd w:val="0"/>
        <w:rPr>
          <w:rFonts w:eastAsiaTheme="minorHAnsi"/>
          <w:color w:val="000000"/>
          <w:lang w:val="en-US"/>
        </w:rPr>
      </w:pPr>
    </w:p>
    <w:p w14:paraId="0F6BF0BA" w14:textId="77777777" w:rsidR="002B069B" w:rsidRPr="004A1AB8" w:rsidRDefault="00930871" w:rsidP="002B069B">
      <w:pPr>
        <w:autoSpaceDE w:val="0"/>
        <w:autoSpaceDN w:val="0"/>
        <w:adjustRightInd w:val="0"/>
        <w:rPr>
          <w:rFonts w:eastAsiaTheme="minorHAnsi"/>
          <w:color w:val="000000"/>
          <w:lang w:val="en-US"/>
        </w:rPr>
      </w:pPr>
      <w:r w:rsidRPr="004A1AB8">
        <w:rPr>
          <w:rFonts w:eastAsiaTheme="minorHAnsi"/>
          <w:color w:val="000000"/>
          <w:lang w:val="en-US"/>
        </w:rPr>
        <w:t xml:space="preserve">4. </w:t>
      </w:r>
      <w:r w:rsidR="002B069B" w:rsidRPr="004A1AB8">
        <w:rPr>
          <w:rFonts w:eastAsiaTheme="minorHAnsi"/>
          <w:color w:val="000000"/>
          <w:lang w:val="en-US"/>
        </w:rPr>
        <w:t xml:space="preserve">In the </w:t>
      </w:r>
      <w:r w:rsidR="002B069B" w:rsidRPr="004A1AB8">
        <w:rPr>
          <w:rFonts w:eastAsiaTheme="minorHAnsi"/>
          <w:b/>
          <w:bCs/>
          <w:color w:val="000000"/>
          <w:lang w:val="en-US"/>
        </w:rPr>
        <w:t xml:space="preserve">Receipt Transaction Type </w:t>
      </w:r>
      <w:r w:rsidR="002B069B" w:rsidRPr="004A1AB8">
        <w:rPr>
          <w:rFonts w:eastAsiaTheme="minorHAnsi"/>
          <w:color w:val="000000"/>
          <w:lang w:val="en-US"/>
        </w:rPr>
        <w:t>field, specify the transaction type:</w:t>
      </w:r>
    </w:p>
    <w:p w14:paraId="3AFEC931" w14:textId="77777777" w:rsidR="002B069B" w:rsidRPr="00580161" w:rsidRDefault="002B069B">
      <w:pPr>
        <w:pStyle w:val="ListParagraph"/>
        <w:numPr>
          <w:ilvl w:val="0"/>
          <w:numId w:val="101"/>
        </w:numPr>
        <w:autoSpaceDE w:val="0"/>
        <w:autoSpaceDN w:val="0"/>
        <w:adjustRightInd w:val="0"/>
        <w:rPr>
          <w:rFonts w:eastAsiaTheme="minorHAnsi"/>
          <w:i/>
          <w:color w:val="000000"/>
          <w:lang w:val="en-US"/>
          <w:rPrChange w:id="300" w:author="USER" w:date="2017-06-01T16:03:00Z">
            <w:rPr>
              <w:rFonts w:eastAsiaTheme="minorHAnsi"/>
              <w:lang w:val="en-US"/>
            </w:rPr>
          </w:rPrChange>
        </w:rPr>
        <w:pPrChange w:id="301" w:author="Priscilla Hope" w:date="2017-05-30T14:57:00Z">
          <w:pPr>
            <w:autoSpaceDE w:val="0"/>
            <w:autoSpaceDN w:val="0"/>
            <w:adjustRightInd w:val="0"/>
          </w:pPr>
        </w:pPrChange>
      </w:pPr>
      <w:r w:rsidRPr="00580161">
        <w:rPr>
          <w:rFonts w:eastAsiaTheme="minorHAnsi"/>
          <w:i/>
          <w:color w:val="000000"/>
          <w:lang w:val="en-US"/>
          <w:rPrChange w:id="302" w:author="USER" w:date="2017-06-01T16:03:00Z">
            <w:rPr>
              <w:rFonts w:eastAsiaTheme="minorHAnsi"/>
              <w:lang w:val="en-US"/>
            </w:rPr>
          </w:rPrChange>
        </w:rPr>
        <w:t>Receipt</w:t>
      </w:r>
    </w:p>
    <w:p w14:paraId="5B792A6D" w14:textId="77777777" w:rsidR="002B069B" w:rsidRPr="00580161" w:rsidRDefault="002B069B">
      <w:pPr>
        <w:pStyle w:val="ListParagraph"/>
        <w:numPr>
          <w:ilvl w:val="0"/>
          <w:numId w:val="101"/>
        </w:numPr>
        <w:autoSpaceDE w:val="0"/>
        <w:autoSpaceDN w:val="0"/>
        <w:adjustRightInd w:val="0"/>
        <w:rPr>
          <w:rFonts w:eastAsiaTheme="minorHAnsi"/>
          <w:i/>
          <w:color w:val="000000"/>
          <w:lang w:val="en-US"/>
          <w:rPrChange w:id="303" w:author="USER" w:date="2017-06-01T16:03:00Z">
            <w:rPr>
              <w:rFonts w:eastAsiaTheme="minorHAnsi"/>
              <w:lang w:val="en-US"/>
            </w:rPr>
          </w:rPrChange>
        </w:rPr>
        <w:pPrChange w:id="304" w:author="Priscilla Hope" w:date="2017-05-30T14:57:00Z">
          <w:pPr>
            <w:autoSpaceDE w:val="0"/>
            <w:autoSpaceDN w:val="0"/>
            <w:adjustRightInd w:val="0"/>
          </w:pPr>
        </w:pPrChange>
      </w:pPr>
      <w:r w:rsidRPr="00580161">
        <w:rPr>
          <w:rFonts w:eastAsiaTheme="minorHAnsi"/>
          <w:i/>
          <w:color w:val="000000"/>
          <w:lang w:val="en-US"/>
          <w:rPrChange w:id="305" w:author="USER" w:date="2017-06-01T16:03:00Z">
            <w:rPr>
              <w:rFonts w:eastAsiaTheme="minorHAnsi"/>
              <w:lang w:val="en-US"/>
            </w:rPr>
          </w:rPrChange>
        </w:rPr>
        <w:t>Prepayment</w:t>
      </w:r>
    </w:p>
    <w:p w14:paraId="525D7854" w14:textId="77777777" w:rsidR="002B069B" w:rsidRPr="00580161" w:rsidRDefault="002B069B">
      <w:pPr>
        <w:pStyle w:val="ListParagraph"/>
        <w:numPr>
          <w:ilvl w:val="0"/>
          <w:numId w:val="101"/>
        </w:numPr>
        <w:autoSpaceDE w:val="0"/>
        <w:autoSpaceDN w:val="0"/>
        <w:adjustRightInd w:val="0"/>
        <w:rPr>
          <w:rFonts w:eastAsiaTheme="minorHAnsi"/>
          <w:i/>
          <w:color w:val="000000"/>
          <w:lang w:val="en-US"/>
          <w:rPrChange w:id="306" w:author="USER" w:date="2017-06-01T16:03:00Z">
            <w:rPr>
              <w:rFonts w:eastAsiaTheme="minorHAnsi"/>
              <w:lang w:val="en-US"/>
            </w:rPr>
          </w:rPrChange>
        </w:rPr>
        <w:pPrChange w:id="307" w:author="Priscilla Hope" w:date="2017-05-30T14:57:00Z">
          <w:pPr>
            <w:autoSpaceDE w:val="0"/>
            <w:autoSpaceDN w:val="0"/>
            <w:adjustRightInd w:val="0"/>
          </w:pPr>
        </w:pPrChange>
      </w:pPr>
      <w:r w:rsidRPr="00580161">
        <w:rPr>
          <w:rFonts w:eastAsiaTheme="minorHAnsi"/>
          <w:i/>
          <w:color w:val="000000"/>
          <w:lang w:val="en-US"/>
          <w:rPrChange w:id="308" w:author="USER" w:date="2017-06-01T16:03:00Z">
            <w:rPr>
              <w:rFonts w:eastAsiaTheme="minorHAnsi"/>
              <w:lang w:val="en-US"/>
            </w:rPr>
          </w:rPrChange>
        </w:rPr>
        <w:t>Unapplied Cash</w:t>
      </w:r>
    </w:p>
    <w:p w14:paraId="66DE1B76" w14:textId="77777777" w:rsidR="002B069B" w:rsidRPr="00580161" w:rsidRDefault="002B069B">
      <w:pPr>
        <w:pStyle w:val="ListParagraph"/>
        <w:numPr>
          <w:ilvl w:val="0"/>
          <w:numId w:val="101"/>
        </w:numPr>
        <w:autoSpaceDE w:val="0"/>
        <w:autoSpaceDN w:val="0"/>
        <w:adjustRightInd w:val="0"/>
        <w:rPr>
          <w:rFonts w:eastAsiaTheme="minorHAnsi"/>
          <w:i/>
          <w:color w:val="000000"/>
          <w:lang w:val="en-US"/>
          <w:rPrChange w:id="309" w:author="USER" w:date="2017-06-01T16:03:00Z">
            <w:rPr>
              <w:rFonts w:eastAsiaTheme="minorHAnsi"/>
              <w:lang w:val="en-US"/>
            </w:rPr>
          </w:rPrChange>
        </w:rPr>
        <w:pPrChange w:id="310" w:author="Priscilla Hope" w:date="2017-05-30T14:57:00Z">
          <w:pPr>
            <w:autoSpaceDE w:val="0"/>
            <w:autoSpaceDN w:val="0"/>
            <w:adjustRightInd w:val="0"/>
          </w:pPr>
        </w:pPrChange>
      </w:pPr>
      <w:r w:rsidRPr="00580161">
        <w:rPr>
          <w:rFonts w:eastAsiaTheme="minorHAnsi"/>
          <w:i/>
          <w:color w:val="000000"/>
          <w:lang w:val="en-US"/>
          <w:rPrChange w:id="311" w:author="USER" w:date="2017-06-01T16:03:00Z">
            <w:rPr>
              <w:rFonts w:eastAsiaTheme="minorHAnsi"/>
              <w:lang w:val="en-US"/>
            </w:rPr>
          </w:rPrChange>
        </w:rPr>
        <w:t>Miscellaneous Receipt</w:t>
      </w:r>
    </w:p>
    <w:p w14:paraId="71D05BC0" w14:textId="77777777" w:rsidR="00930871" w:rsidRPr="004A1AB8" w:rsidRDefault="00930871" w:rsidP="002B069B">
      <w:pPr>
        <w:autoSpaceDE w:val="0"/>
        <w:autoSpaceDN w:val="0"/>
        <w:adjustRightInd w:val="0"/>
        <w:rPr>
          <w:rFonts w:eastAsiaTheme="minorHAnsi"/>
          <w:b/>
          <w:bCs/>
          <w:color w:val="000000"/>
          <w:lang w:val="en-US"/>
        </w:rPr>
      </w:pPr>
    </w:p>
    <w:p w14:paraId="615CC571" w14:textId="77777777" w:rsidR="00930871" w:rsidRPr="004A1AB8" w:rsidRDefault="00930871" w:rsidP="002B069B">
      <w:pPr>
        <w:autoSpaceDE w:val="0"/>
        <w:autoSpaceDN w:val="0"/>
        <w:adjustRightInd w:val="0"/>
        <w:rPr>
          <w:rFonts w:eastAsiaTheme="minorHAnsi"/>
          <w:b/>
          <w:bCs/>
          <w:color w:val="000000"/>
          <w:lang w:val="en-US"/>
        </w:rPr>
      </w:pPr>
    </w:p>
    <w:p w14:paraId="3F0F6115" w14:textId="77777777" w:rsidR="002B069B" w:rsidRPr="004A1AB8" w:rsidDel="00784A3A" w:rsidRDefault="002B069B" w:rsidP="002B069B">
      <w:pPr>
        <w:autoSpaceDE w:val="0"/>
        <w:autoSpaceDN w:val="0"/>
        <w:adjustRightInd w:val="0"/>
        <w:rPr>
          <w:del w:id="312" w:author="Priscilla Hope" w:date="2017-05-30T14:57:00Z"/>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In a new batch, Accounts Receivable displays the default transaction type you selected on the</w:t>
      </w:r>
    </w:p>
    <w:p w14:paraId="4C0C4516" w14:textId="77777777" w:rsidR="002B069B" w:rsidRPr="004A1AB8" w:rsidRDefault="00784A3A" w:rsidP="002B069B">
      <w:pPr>
        <w:autoSpaceDE w:val="0"/>
        <w:autoSpaceDN w:val="0"/>
        <w:adjustRightInd w:val="0"/>
        <w:rPr>
          <w:rFonts w:eastAsiaTheme="minorHAnsi"/>
          <w:color w:val="000000"/>
          <w:lang w:val="en-US"/>
        </w:rPr>
      </w:pPr>
      <w:ins w:id="313" w:author="Priscilla Hope" w:date="2017-05-30T14:57:00Z">
        <w:r>
          <w:rPr>
            <w:rFonts w:eastAsiaTheme="minorHAnsi"/>
            <w:color w:val="000000"/>
            <w:lang w:val="en-US"/>
          </w:rPr>
          <w:t xml:space="preserve"> </w:t>
        </w:r>
      </w:ins>
      <w:r w:rsidR="002B069B" w:rsidRPr="004A1AB8">
        <w:rPr>
          <w:rFonts w:eastAsiaTheme="minorHAnsi"/>
          <w:color w:val="000000"/>
          <w:lang w:val="en-US"/>
        </w:rPr>
        <w:t>A/R Options screen.</w:t>
      </w:r>
    </w:p>
    <w:p w14:paraId="0DC32A66" w14:textId="77777777" w:rsidR="00930871" w:rsidRPr="004A1AB8" w:rsidRDefault="00930871" w:rsidP="002B069B">
      <w:pPr>
        <w:autoSpaceDE w:val="0"/>
        <w:autoSpaceDN w:val="0"/>
        <w:adjustRightInd w:val="0"/>
        <w:rPr>
          <w:rFonts w:eastAsiaTheme="minorHAnsi"/>
          <w:color w:val="000000"/>
          <w:lang w:val="en-US"/>
        </w:rPr>
      </w:pPr>
    </w:p>
    <w:p w14:paraId="133E3086" w14:textId="77777777" w:rsidR="002B069B" w:rsidRPr="004A1AB8" w:rsidRDefault="00930871" w:rsidP="002B069B">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2B069B" w:rsidRPr="004A1AB8">
        <w:rPr>
          <w:rFonts w:eastAsiaTheme="minorHAnsi"/>
          <w:color w:val="000000"/>
          <w:lang w:val="en-US"/>
        </w:rPr>
        <w:t>Specify the customer number, receipt type, check number (you can also l</w:t>
      </w:r>
      <w:r w:rsidRPr="004A1AB8">
        <w:rPr>
          <w:rFonts w:eastAsiaTheme="minorHAnsi"/>
          <w:color w:val="000000"/>
          <w:lang w:val="en-US"/>
        </w:rPr>
        <w:t xml:space="preserve">et Accounts Receivable assign a </w:t>
      </w:r>
      <w:r w:rsidR="002B069B" w:rsidRPr="004A1AB8">
        <w:rPr>
          <w:rFonts w:eastAsiaTheme="minorHAnsi"/>
          <w:color w:val="000000"/>
          <w:lang w:val="en-US"/>
        </w:rPr>
        <w:t>number), receipt date, amount, payer name, description (of the receipt), fiscal year, and fiscal period.</w:t>
      </w:r>
    </w:p>
    <w:p w14:paraId="53D83143" w14:textId="77777777" w:rsidR="002B069B" w:rsidRPr="004A1AB8" w:rsidRDefault="002B069B" w:rsidP="002B069B">
      <w:pPr>
        <w:autoSpaceDE w:val="0"/>
        <w:autoSpaceDN w:val="0"/>
        <w:adjustRightInd w:val="0"/>
        <w:rPr>
          <w:rFonts w:eastAsiaTheme="minorHAnsi"/>
          <w:color w:val="000000"/>
          <w:lang w:val="en-US"/>
        </w:rPr>
      </w:pPr>
    </w:p>
    <w:p w14:paraId="27E6B41A"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6. Continue adding the receipts you want to include on the same deposit slip.</w:t>
      </w:r>
    </w:p>
    <w:p w14:paraId="58981E57" w14:textId="77777777" w:rsidR="00930871" w:rsidRPr="004A1AB8" w:rsidRDefault="00930871" w:rsidP="002B069B">
      <w:pPr>
        <w:autoSpaceDE w:val="0"/>
        <w:autoSpaceDN w:val="0"/>
        <w:adjustRightInd w:val="0"/>
        <w:rPr>
          <w:rFonts w:eastAsiaTheme="minorHAnsi"/>
          <w:color w:val="000000"/>
          <w:lang w:val="en-US"/>
        </w:rPr>
      </w:pPr>
    </w:p>
    <w:p w14:paraId="5ED0C1BA"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7. To print receipts, click </w:t>
      </w:r>
      <w:r w:rsidRPr="004A1AB8">
        <w:rPr>
          <w:rFonts w:eastAsiaTheme="minorHAnsi"/>
          <w:b/>
          <w:bCs/>
          <w:color w:val="000000"/>
          <w:lang w:val="en-US"/>
        </w:rPr>
        <w:t>Print Receipt</w:t>
      </w:r>
      <w:r w:rsidRPr="004A1AB8">
        <w:rPr>
          <w:rFonts w:eastAsiaTheme="minorHAnsi"/>
          <w:color w:val="000000"/>
          <w:lang w:val="en-US"/>
        </w:rPr>
        <w:t xml:space="preserve">. For more information, see </w:t>
      </w:r>
      <w:r w:rsidRPr="004A1AB8">
        <w:rPr>
          <w:rFonts w:eastAsiaTheme="minorHAnsi"/>
          <w:color w:val="396AA8"/>
          <w:lang w:val="en-US"/>
        </w:rPr>
        <w:t>Printing Receipts</w:t>
      </w:r>
      <w:r w:rsidRPr="004A1AB8">
        <w:rPr>
          <w:rFonts w:eastAsiaTheme="minorHAnsi"/>
          <w:color w:val="000000"/>
          <w:lang w:val="en-US"/>
        </w:rPr>
        <w:t>.</w:t>
      </w:r>
    </w:p>
    <w:p w14:paraId="09A4D969" w14:textId="77777777" w:rsidR="00930871" w:rsidRPr="004A1AB8" w:rsidRDefault="00930871" w:rsidP="002B069B">
      <w:pPr>
        <w:autoSpaceDE w:val="0"/>
        <w:autoSpaceDN w:val="0"/>
        <w:adjustRightInd w:val="0"/>
        <w:rPr>
          <w:rFonts w:eastAsiaTheme="minorHAnsi"/>
          <w:color w:val="000000"/>
          <w:lang w:val="en-US"/>
        </w:rPr>
      </w:pPr>
    </w:p>
    <w:p w14:paraId="143546A5" w14:textId="77777777" w:rsidR="002B069B" w:rsidDel="00580161" w:rsidRDefault="002B069B">
      <w:pPr>
        <w:autoSpaceDE w:val="0"/>
        <w:autoSpaceDN w:val="0"/>
        <w:adjustRightInd w:val="0"/>
        <w:rPr>
          <w:del w:id="314" w:author="USER" w:date="2017-06-01T16:04:00Z"/>
          <w:rFonts w:eastAsiaTheme="minorHAnsi"/>
          <w:color w:val="000000"/>
          <w:lang w:val="en-US"/>
        </w:rPr>
      </w:pPr>
      <w:r w:rsidRPr="004A1AB8">
        <w:rPr>
          <w:rFonts w:eastAsiaTheme="minorHAnsi"/>
          <w:color w:val="000000"/>
          <w:lang w:val="en-US"/>
        </w:rPr>
        <w:t xml:space="preserve">8. To print the deposit slip, click </w:t>
      </w:r>
      <w:r w:rsidRPr="004A1AB8">
        <w:rPr>
          <w:rFonts w:eastAsiaTheme="minorHAnsi"/>
          <w:b/>
          <w:bCs/>
          <w:color w:val="000000"/>
          <w:lang w:val="en-US"/>
        </w:rPr>
        <w:t>Deposit</w:t>
      </w:r>
      <w:r w:rsidRPr="004A1AB8">
        <w:rPr>
          <w:rFonts w:eastAsiaTheme="minorHAnsi"/>
          <w:color w:val="000000"/>
          <w:lang w:val="en-US"/>
        </w:rPr>
        <w:t xml:space="preserve">. For more information, see </w:t>
      </w:r>
      <w:r w:rsidR="00930871" w:rsidRPr="004A1AB8">
        <w:rPr>
          <w:rFonts w:eastAsiaTheme="minorHAnsi"/>
          <w:color w:val="396AA8"/>
          <w:lang w:val="en-US"/>
        </w:rPr>
        <w:t xml:space="preserve">Printing </w:t>
      </w:r>
      <w:r w:rsidRPr="004A1AB8">
        <w:rPr>
          <w:rFonts w:eastAsiaTheme="minorHAnsi"/>
          <w:color w:val="396AA8"/>
          <w:lang w:val="en-US"/>
        </w:rPr>
        <w:t>A/R Deposit Slips Report</w:t>
      </w:r>
      <w:r w:rsidRPr="004A1AB8">
        <w:rPr>
          <w:rFonts w:eastAsiaTheme="minorHAnsi"/>
          <w:color w:val="000000"/>
          <w:lang w:val="en-US"/>
        </w:rPr>
        <w:t>.</w:t>
      </w:r>
    </w:p>
    <w:p w14:paraId="252879E1" w14:textId="77777777" w:rsidR="00580161" w:rsidRPr="004A1AB8" w:rsidRDefault="00580161" w:rsidP="002B069B">
      <w:pPr>
        <w:autoSpaceDE w:val="0"/>
        <w:autoSpaceDN w:val="0"/>
        <w:adjustRightInd w:val="0"/>
        <w:rPr>
          <w:ins w:id="315" w:author="USER" w:date="2017-06-01T16:04:00Z"/>
          <w:rFonts w:eastAsiaTheme="minorHAnsi"/>
          <w:color w:val="000000"/>
          <w:lang w:val="en-US"/>
        </w:rPr>
      </w:pPr>
    </w:p>
    <w:p w14:paraId="5AE3F5F1" w14:textId="77777777" w:rsidR="00930871" w:rsidDel="00580161" w:rsidRDefault="00930871">
      <w:pPr>
        <w:rPr>
          <w:del w:id="316" w:author="Priscilla Hope" w:date="2017-05-30T14:58:00Z"/>
          <w:rFonts w:eastAsiaTheme="minorHAnsi"/>
          <w:color w:val="000000"/>
          <w:lang w:val="en-US"/>
        </w:rPr>
        <w:pPrChange w:id="317" w:author="USER" w:date="2017-06-01T16:04:00Z">
          <w:pPr>
            <w:autoSpaceDE w:val="0"/>
            <w:autoSpaceDN w:val="0"/>
            <w:adjustRightInd w:val="0"/>
          </w:pPr>
        </w:pPrChange>
      </w:pPr>
    </w:p>
    <w:p w14:paraId="49217F96" w14:textId="77777777" w:rsidR="00580161" w:rsidRPr="00580161" w:rsidRDefault="00580161">
      <w:pPr>
        <w:autoSpaceDE w:val="0"/>
        <w:autoSpaceDN w:val="0"/>
        <w:adjustRightInd w:val="0"/>
        <w:rPr>
          <w:ins w:id="318" w:author="USER" w:date="2017-06-01T16:04:00Z"/>
          <w:rFonts w:eastAsiaTheme="minorHAnsi"/>
          <w:color w:val="000000"/>
          <w:lang w:val="en-US"/>
          <w:rPrChange w:id="319" w:author="USER" w:date="2017-06-01T16:04:00Z">
            <w:rPr>
              <w:ins w:id="320" w:author="USER" w:date="2017-06-01T16:04:00Z"/>
              <w:rFonts w:eastAsiaTheme="minorHAnsi"/>
              <w:lang w:val="en-US"/>
            </w:rPr>
          </w:rPrChange>
        </w:rPr>
      </w:pPr>
    </w:p>
    <w:p w14:paraId="765EFBC2" w14:textId="41A924AB" w:rsidR="002B069B" w:rsidRPr="00784A3A" w:rsidDel="00580161" w:rsidRDefault="00580161">
      <w:pPr>
        <w:rPr>
          <w:ins w:id="321" w:author="Priscilla Hope" w:date="2017-05-30T14:58:00Z"/>
          <w:del w:id="322" w:author="USER" w:date="2017-06-01T16:04:00Z"/>
          <w:rFonts w:eastAsiaTheme="minorHAnsi"/>
          <w:lang w:val="en-US"/>
        </w:rPr>
        <w:pPrChange w:id="323" w:author="USER" w:date="2017-06-01T16:04:00Z">
          <w:pPr>
            <w:autoSpaceDE w:val="0"/>
            <w:autoSpaceDN w:val="0"/>
            <w:adjustRightInd w:val="0"/>
          </w:pPr>
        </w:pPrChange>
      </w:pPr>
      <w:ins w:id="324" w:author="USER" w:date="2017-06-01T16:05:00Z">
        <w:r>
          <w:rPr>
            <w:rFonts w:eastAsiaTheme="minorHAnsi"/>
            <w:lang w:val="en-US"/>
          </w:rPr>
          <w:t xml:space="preserve">9. </w:t>
        </w:r>
      </w:ins>
      <w:del w:id="325" w:author="Priscilla Hope" w:date="2017-05-30T14:58:00Z">
        <w:r w:rsidR="002B069B" w:rsidRPr="00784A3A" w:rsidDel="00784A3A">
          <w:rPr>
            <w:rFonts w:eastAsiaTheme="minorHAnsi"/>
            <w:lang w:val="en-US"/>
          </w:rPr>
          <w:delText xml:space="preserve">9. </w:delText>
        </w:r>
      </w:del>
      <w:r w:rsidR="002B069B" w:rsidRPr="00784A3A">
        <w:rPr>
          <w:rFonts w:eastAsiaTheme="minorHAnsi"/>
          <w:lang w:val="en-US"/>
        </w:rPr>
        <w:t xml:space="preserve">Click </w:t>
      </w:r>
      <w:r w:rsidR="002B069B" w:rsidRPr="00784A3A">
        <w:rPr>
          <w:rFonts w:eastAsiaTheme="minorHAnsi"/>
          <w:b/>
          <w:bCs/>
          <w:lang w:val="en-US"/>
        </w:rPr>
        <w:t xml:space="preserve">Save </w:t>
      </w:r>
      <w:r w:rsidR="002B069B" w:rsidRPr="00784A3A">
        <w:rPr>
          <w:rFonts w:eastAsiaTheme="minorHAnsi"/>
          <w:lang w:val="en-US"/>
        </w:rPr>
        <w:t>when you have finished entering receipts for deposit.</w:t>
      </w:r>
    </w:p>
    <w:p w14:paraId="34ED402E" w14:textId="77777777" w:rsidR="00784A3A" w:rsidRPr="00580161" w:rsidRDefault="00784A3A">
      <w:pPr>
        <w:rPr>
          <w:rFonts w:eastAsiaTheme="minorHAnsi"/>
          <w:color w:val="000000"/>
          <w:lang w:val="en-US"/>
          <w:rPrChange w:id="326" w:author="USER" w:date="2017-06-01T16:04:00Z">
            <w:rPr>
              <w:rFonts w:eastAsiaTheme="minorHAnsi"/>
              <w:lang w:val="en-US"/>
            </w:rPr>
          </w:rPrChange>
        </w:rPr>
        <w:pPrChange w:id="327" w:author="USER" w:date="2017-06-01T16:04:00Z">
          <w:pPr>
            <w:autoSpaceDE w:val="0"/>
            <w:autoSpaceDN w:val="0"/>
            <w:adjustRightInd w:val="0"/>
          </w:pPr>
        </w:pPrChange>
      </w:pPr>
    </w:p>
    <w:p w14:paraId="0CC4048C" w14:textId="77777777" w:rsidR="00930871" w:rsidRPr="004A1AB8" w:rsidRDefault="00AF0A19" w:rsidP="002B069B">
      <w:pPr>
        <w:autoSpaceDE w:val="0"/>
        <w:autoSpaceDN w:val="0"/>
        <w:adjustRightInd w:val="0"/>
        <w:rPr>
          <w:rFonts w:eastAsiaTheme="minorHAnsi"/>
          <w:color w:val="396AA8"/>
          <w:lang w:val="en-US"/>
        </w:rPr>
      </w:pPr>
      <w:r>
        <w:rPr>
          <w:noProof/>
          <w:lang w:val="en-US"/>
        </w:rPr>
        <w:lastRenderedPageBreak/>
        <mc:AlternateContent>
          <mc:Choice Requires="wps">
            <w:drawing>
              <wp:anchor distT="0" distB="0" distL="114300" distR="114300" simplePos="0" relativeHeight="251840512" behindDoc="0" locked="0" layoutInCell="1" allowOverlap="1" wp14:anchorId="6C5C9439" wp14:editId="36AF36C9">
                <wp:simplePos x="0" y="0"/>
                <wp:positionH relativeFrom="margin">
                  <wp:posOffset>5133658</wp:posOffset>
                </wp:positionH>
                <wp:positionV relativeFrom="paragraph">
                  <wp:posOffset>2626676</wp:posOffset>
                </wp:positionV>
                <wp:extent cx="527327" cy="455380"/>
                <wp:effectExtent l="0" t="21273" r="42228" b="42227"/>
                <wp:wrapNone/>
                <wp:docPr id="143" name="Notched Right Arrow 14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A9D7EE3" w14:textId="77777777" w:rsidR="00713C6B" w:rsidRPr="00D8577C" w:rsidRDefault="00713C6B" w:rsidP="00AF0A19">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9439" id="Notched Right Arrow 143" o:spid="_x0000_s1110" type="#_x0000_t94" style="position:absolute;margin-left:404.25pt;margin-top:206.8pt;width:41.5pt;height:35.85pt;rotation:90;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" adj="12274" fillcolor="#dbdbdb" strokecolor="#41719c" strokeweight="1pt">
                <v:textbox style="layout-flow:vertical;mso-layout-flow-alt:bottom-to-top">
                  <w:txbxContent>
                    <w:p w14:paraId="7A9D7EE3" w14:textId="77777777" w:rsidR="00713C6B" w:rsidRPr="00D8577C" w:rsidRDefault="00713C6B" w:rsidP="00AF0A19">
                      <w:pPr>
                        <w:pStyle w:val="NoSpacing"/>
                        <w:jc w:val="center"/>
                        <w:rPr>
                          <w:sz w:val="16"/>
                          <w:szCs w:val="16"/>
                        </w:rPr>
                      </w:pPr>
                      <w:r>
                        <w:rPr>
                          <w:sz w:val="16"/>
                          <w:szCs w:val="16"/>
                        </w:rPr>
                        <w:t>5</w:t>
                      </w:r>
                    </w:p>
                  </w:txbxContent>
                </v:textbox>
                <w10:wrap anchorx="margin"/>
              </v:shape>
            </w:pict>
          </mc:Fallback>
        </mc:AlternateContent>
      </w:r>
      <w:r w:rsidR="00930871" w:rsidRPr="004A1AB8">
        <w:rPr>
          <w:rFonts w:eastAsiaTheme="minorHAnsi"/>
          <w:noProof/>
          <w:color w:val="396AA8"/>
          <w:lang w:val="en-US"/>
        </w:rPr>
        <w:drawing>
          <wp:inline distT="0" distB="0" distL="0" distR="0" wp14:anchorId="7AD57C08" wp14:editId="6B0435E4">
            <wp:extent cx="5943600" cy="3324459"/>
            <wp:effectExtent l="0" t="0" r="0" b="9525"/>
            <wp:docPr id="12" name="Picture 12" descr="C:\Users\USER\Pictures\SCREEN SHOTS\AR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 SHOTS\AR12_L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24459"/>
                    </a:xfrm>
                    <a:prstGeom prst="rect">
                      <a:avLst/>
                    </a:prstGeom>
                    <a:noFill/>
                    <a:ln>
                      <a:noFill/>
                    </a:ln>
                  </pic:spPr>
                </pic:pic>
              </a:graphicData>
            </a:graphic>
          </wp:inline>
        </w:drawing>
      </w:r>
    </w:p>
    <w:p w14:paraId="56EF2E8C" w14:textId="77777777" w:rsidR="00930871" w:rsidRPr="004A1AB8" w:rsidRDefault="00930871" w:rsidP="002B069B">
      <w:pPr>
        <w:autoSpaceDE w:val="0"/>
        <w:autoSpaceDN w:val="0"/>
        <w:adjustRightInd w:val="0"/>
        <w:rPr>
          <w:rFonts w:eastAsiaTheme="minorHAnsi"/>
          <w:color w:val="396AA8"/>
          <w:lang w:val="en-US"/>
        </w:rPr>
      </w:pPr>
    </w:p>
    <w:p w14:paraId="30D999D6" w14:textId="77777777" w:rsidR="002B069B" w:rsidRPr="004A1AB8" w:rsidRDefault="002B069B" w:rsidP="002B069B">
      <w:pPr>
        <w:autoSpaceDE w:val="0"/>
        <w:autoSpaceDN w:val="0"/>
        <w:adjustRightInd w:val="0"/>
        <w:rPr>
          <w:rFonts w:eastAsiaTheme="minorHAnsi"/>
          <w:color w:val="396AA8"/>
          <w:lang w:val="en-US"/>
        </w:rPr>
      </w:pPr>
      <w:r w:rsidRPr="004A1AB8">
        <w:rPr>
          <w:rFonts w:eastAsiaTheme="minorHAnsi"/>
          <w:color w:val="396AA8"/>
          <w:lang w:val="en-US"/>
        </w:rPr>
        <w:t>After you complete the deposit slip</w:t>
      </w:r>
    </w:p>
    <w:p w14:paraId="26EF6C94" w14:textId="77777777"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Print the deposit slip. For more information, see </w:t>
      </w:r>
      <w:r w:rsidR="00930871" w:rsidRPr="004A1AB8">
        <w:rPr>
          <w:rFonts w:eastAsiaTheme="minorHAnsi"/>
          <w:color w:val="396AA8"/>
          <w:lang w:val="en-US"/>
        </w:rPr>
        <w:t xml:space="preserve">Printing </w:t>
      </w:r>
      <w:r w:rsidRPr="004A1AB8">
        <w:rPr>
          <w:rFonts w:eastAsiaTheme="minorHAnsi"/>
          <w:color w:val="396AA8"/>
          <w:lang w:val="en-US"/>
        </w:rPr>
        <w:t>A/R Deposit Slips Report</w:t>
      </w:r>
      <w:r w:rsidRPr="004A1AB8">
        <w:rPr>
          <w:rFonts w:eastAsiaTheme="minorHAnsi"/>
          <w:color w:val="000000"/>
          <w:lang w:val="en-US"/>
        </w:rPr>
        <w:t>.</w:t>
      </w:r>
    </w:p>
    <w:p w14:paraId="4A252855" w14:textId="77777777" w:rsidR="003F5B3B" w:rsidRPr="004A1AB8" w:rsidRDefault="003F5B3B" w:rsidP="002B069B">
      <w:pPr>
        <w:autoSpaceDE w:val="0"/>
        <w:autoSpaceDN w:val="0"/>
        <w:adjustRightInd w:val="0"/>
        <w:rPr>
          <w:rFonts w:eastAsiaTheme="minorHAnsi"/>
          <w:color w:val="000000"/>
          <w:lang w:val="en-US"/>
        </w:rPr>
      </w:pPr>
    </w:p>
    <w:p w14:paraId="0E89120F" w14:textId="77777777" w:rsidR="003F5B3B" w:rsidRPr="004A1AB8" w:rsidRDefault="003F5B3B" w:rsidP="002B069B">
      <w:pPr>
        <w:autoSpaceDE w:val="0"/>
        <w:autoSpaceDN w:val="0"/>
        <w:adjustRightInd w:val="0"/>
        <w:rPr>
          <w:rFonts w:eastAsiaTheme="minorHAnsi"/>
          <w:color w:val="000000"/>
          <w:lang w:val="en-US"/>
        </w:rPr>
      </w:pPr>
    </w:p>
    <w:p w14:paraId="3B86805F" w14:textId="77777777" w:rsidR="000B5A3C" w:rsidRDefault="000B5A3C">
      <w:pPr>
        <w:spacing w:after="200" w:line="276" w:lineRule="auto"/>
        <w:rPr>
          <w:rFonts w:eastAsiaTheme="minorHAnsi"/>
          <w:color w:val="000000"/>
          <w:lang w:val="en-US"/>
        </w:rPr>
      </w:pPr>
      <w:r>
        <w:rPr>
          <w:rFonts w:eastAsiaTheme="minorHAnsi"/>
          <w:color w:val="000000"/>
          <w:lang w:val="en-US"/>
        </w:rPr>
        <w:br w:type="page"/>
      </w:r>
    </w:p>
    <w:p w14:paraId="31F79BD2" w14:textId="77777777" w:rsidR="003F5B3B" w:rsidRPr="004A1AB8" w:rsidDel="00784A3A" w:rsidRDefault="003F5B3B" w:rsidP="002B069B">
      <w:pPr>
        <w:autoSpaceDE w:val="0"/>
        <w:autoSpaceDN w:val="0"/>
        <w:adjustRightInd w:val="0"/>
        <w:rPr>
          <w:del w:id="328" w:author="Priscilla Hope" w:date="2017-05-30T14:59:00Z"/>
          <w:rFonts w:eastAsiaTheme="minorHAnsi"/>
          <w:color w:val="000000"/>
          <w:lang w:val="en-US"/>
        </w:rPr>
      </w:pPr>
    </w:p>
    <w:p w14:paraId="0321A2EE" w14:textId="77777777" w:rsidR="000E242E" w:rsidRPr="004A1AB8" w:rsidRDefault="000E242E" w:rsidP="00004AFC">
      <w:pPr>
        <w:pStyle w:val="Heading3"/>
      </w:pPr>
      <w:bookmarkStart w:id="329" w:name="_Toc480286511"/>
      <w:r w:rsidRPr="004A1AB8">
        <w:t>Adding, Editing, or Deleting an Adjustment Batch</w:t>
      </w:r>
      <w:bookmarkEnd w:id="329"/>
    </w:p>
    <w:p w14:paraId="3C743D8F" w14:textId="77777777" w:rsidR="000E242E" w:rsidRPr="004A1AB8" w:rsidRDefault="000E242E" w:rsidP="000E242E">
      <w:pPr>
        <w:spacing w:before="100" w:beforeAutospacing="1" w:after="100" w:afterAutospacing="1" w:line="282" w:lineRule="atLeast"/>
        <w:rPr>
          <w:color w:val="2B2421"/>
        </w:rPr>
      </w:pPr>
      <w:r w:rsidRPr="004A1AB8">
        <w:rPr>
          <w:color w:val="2B2421"/>
        </w:rPr>
        <w:t>You can use the A/R Adjustment Batch List screen to add a new adjustment batch, or delete an open adjustment batch.</w:t>
      </w:r>
    </w:p>
    <w:p w14:paraId="526A5A29" w14:textId="77777777" w:rsidR="000E242E" w:rsidRPr="004A1AB8" w:rsidRDefault="000E242E" w:rsidP="000E242E">
      <w:pPr>
        <w:spacing w:before="100" w:beforeAutospacing="1" w:after="100" w:afterAutospacing="1" w:line="282" w:lineRule="atLeast"/>
        <w:rPr>
          <w:color w:val="2B2421"/>
        </w:rPr>
      </w:pPr>
      <w:r w:rsidRPr="004A1AB8">
        <w:rPr>
          <w:color w:val="2B2421"/>
        </w:rPr>
        <w:t>You can also use the A/R Adjustment Entry screen to add or delete adjustment batches, and you can use it to edit open batches.</w:t>
      </w:r>
    </w:p>
    <w:p w14:paraId="5511C51D" w14:textId="77777777" w:rsidR="000E242E" w:rsidRPr="00987E5B" w:rsidRDefault="000E242E" w:rsidP="000E242E">
      <w:pPr>
        <w:pBdr>
          <w:top w:val="single" w:sz="6" w:space="4" w:color="00A4CF"/>
          <w:left w:val="single" w:sz="6" w:space="5" w:color="00A4CF"/>
          <w:bottom w:val="single" w:sz="6" w:space="4" w:color="00A4CF"/>
          <w:right w:val="single" w:sz="6" w:space="5" w:color="00A4CF"/>
        </w:pBdr>
        <w:spacing w:before="100" w:beforeAutospacing="1" w:after="150" w:line="292" w:lineRule="atLeast"/>
        <w:rPr>
          <w:i/>
          <w:color w:val="2B2421"/>
          <w:sz w:val="20"/>
          <w:szCs w:val="20"/>
          <w:rPrChange w:id="330" w:author="USER" w:date="2017-06-01T16:05:00Z">
            <w:rPr>
              <w:color w:val="2B2421"/>
            </w:rPr>
          </w:rPrChange>
        </w:rPr>
      </w:pPr>
      <w:r w:rsidRPr="00987E5B">
        <w:rPr>
          <w:b/>
          <w:bCs/>
          <w:i/>
          <w:color w:val="2B2421"/>
          <w:sz w:val="20"/>
          <w:szCs w:val="20"/>
          <w:rPrChange w:id="331" w:author="USER" w:date="2017-06-01T16:05:00Z">
            <w:rPr>
              <w:b/>
              <w:bCs/>
              <w:color w:val="2B2421"/>
            </w:rPr>
          </w:rPrChange>
        </w:rPr>
        <w:t>Note: </w:t>
      </w:r>
      <w:r w:rsidRPr="00987E5B">
        <w:rPr>
          <w:i/>
          <w:color w:val="2B2421"/>
          <w:sz w:val="20"/>
          <w:szCs w:val="20"/>
          <w:rPrChange w:id="332" w:author="USER" w:date="2017-06-01T16:05:00Z">
            <w:rPr>
              <w:color w:val="2B2421"/>
            </w:rPr>
          </w:rPrChange>
        </w:rPr>
        <w:t>To delete a posted batch, or to clear the data for a deleted batch, use the </w:t>
      </w:r>
      <w:r w:rsidRPr="00987E5B">
        <w:rPr>
          <w:b/>
          <w:bCs/>
          <w:i/>
          <w:color w:val="2B2421"/>
          <w:sz w:val="20"/>
          <w:szCs w:val="20"/>
          <w:rPrChange w:id="333" w:author="USER" w:date="2017-06-01T16:05:00Z">
            <w:rPr>
              <w:b/>
              <w:bCs/>
              <w:color w:val="2B2421"/>
            </w:rPr>
          </w:rPrChange>
        </w:rPr>
        <w:t xml:space="preserve">Clear Deleted </w:t>
      </w:r>
      <w:proofErr w:type="gramStart"/>
      <w:r w:rsidRPr="00987E5B">
        <w:rPr>
          <w:b/>
          <w:bCs/>
          <w:i/>
          <w:color w:val="2B2421"/>
          <w:sz w:val="20"/>
          <w:szCs w:val="20"/>
          <w:rPrChange w:id="334" w:author="USER" w:date="2017-06-01T16:05:00Z">
            <w:rPr>
              <w:b/>
              <w:bCs/>
              <w:color w:val="2B2421"/>
            </w:rPr>
          </w:rPrChange>
        </w:rPr>
        <w:t>And</w:t>
      </w:r>
      <w:proofErr w:type="gramEnd"/>
      <w:r w:rsidRPr="00987E5B">
        <w:rPr>
          <w:b/>
          <w:bCs/>
          <w:i/>
          <w:color w:val="2B2421"/>
          <w:sz w:val="20"/>
          <w:szCs w:val="20"/>
          <w:rPrChange w:id="335" w:author="USER" w:date="2017-06-01T16:05:00Z">
            <w:rPr>
              <w:b/>
              <w:bCs/>
              <w:color w:val="2B2421"/>
            </w:rPr>
          </w:rPrChange>
        </w:rPr>
        <w:t xml:space="preserve"> Posted Batches</w:t>
      </w:r>
      <w:r w:rsidRPr="00987E5B">
        <w:rPr>
          <w:i/>
          <w:color w:val="2B2421"/>
          <w:sz w:val="20"/>
          <w:szCs w:val="20"/>
          <w:rPrChange w:id="336" w:author="USER" w:date="2017-06-01T16:05:00Z">
            <w:rPr>
              <w:color w:val="2B2421"/>
            </w:rPr>
          </w:rPrChange>
        </w:rPr>
        <w:t> option on the A/R Clear History screen.</w:t>
      </w:r>
    </w:p>
    <w:p w14:paraId="25C3CACB" w14:textId="77777777" w:rsidR="000E242E" w:rsidRPr="004A1AB8" w:rsidRDefault="000E242E" w:rsidP="000E242E">
      <w:pPr>
        <w:spacing w:before="360" w:line="326" w:lineRule="atLeast"/>
        <w:rPr>
          <w:b/>
          <w:bCs/>
          <w:color w:val="2B2421"/>
        </w:rPr>
      </w:pPr>
      <w:r w:rsidRPr="004A1AB8">
        <w:rPr>
          <w:b/>
          <w:bCs/>
          <w:color w:val="2B2421"/>
        </w:rPr>
        <w:t>To create an adjustment batch using the Adjustment Batch List screen:</w:t>
      </w:r>
    </w:p>
    <w:p w14:paraId="63479EBE" w14:textId="77777777" w:rsidR="000E242E" w:rsidRPr="004A1AB8" w:rsidRDefault="000E242E" w:rsidP="004E49F0">
      <w:pPr>
        <w:numPr>
          <w:ilvl w:val="0"/>
          <w:numId w:val="75"/>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14:paraId="4DA1C66D" w14:textId="77777777" w:rsidR="000E242E" w:rsidRPr="004A1AB8" w:rsidRDefault="000E242E">
      <w:pPr>
        <w:numPr>
          <w:ilvl w:val="0"/>
          <w:numId w:val="76"/>
        </w:numPr>
        <w:spacing w:before="120" w:after="150"/>
        <w:ind w:left="302" w:right="230"/>
        <w:rPr>
          <w:color w:val="2B2421"/>
        </w:rPr>
        <w:pPrChange w:id="337" w:author="Priscilla Hope" w:date="2017-05-30T15:01:00Z">
          <w:pPr>
            <w:numPr>
              <w:numId w:val="76"/>
            </w:numPr>
            <w:tabs>
              <w:tab w:val="num" w:pos="720"/>
            </w:tabs>
            <w:spacing w:before="150" w:after="150" w:line="288" w:lineRule="atLeast"/>
            <w:ind w:left="300" w:right="225" w:hanging="360"/>
          </w:pPr>
        </w:pPrChange>
      </w:pPr>
      <w:r w:rsidRPr="004A1AB8">
        <w:rPr>
          <w:color w:val="2B2421"/>
        </w:rPr>
        <w:t>On the Adjustment Batch List, click the </w:t>
      </w:r>
      <w:r w:rsidRPr="004A1AB8">
        <w:rPr>
          <w:b/>
          <w:bCs/>
          <w:color w:val="2B2421"/>
        </w:rPr>
        <w:t>Create New</w:t>
      </w:r>
      <w:r w:rsidRPr="004A1AB8">
        <w:rPr>
          <w:color w:val="2B2421"/>
        </w:rPr>
        <w:t> button to create a new batch.</w:t>
      </w:r>
    </w:p>
    <w:p w14:paraId="5246108C" w14:textId="77777777" w:rsidR="000E242E" w:rsidRPr="004A1AB8" w:rsidRDefault="000E242E" w:rsidP="004E49F0">
      <w:pPr>
        <w:numPr>
          <w:ilvl w:val="0"/>
          <w:numId w:val="77"/>
        </w:numPr>
        <w:spacing w:before="150" w:after="150" w:line="288" w:lineRule="atLeast"/>
        <w:ind w:left="300" w:right="225"/>
        <w:rPr>
          <w:color w:val="2B2421"/>
        </w:rPr>
      </w:pPr>
      <w:r w:rsidRPr="004A1AB8">
        <w:rPr>
          <w:color w:val="2B2421"/>
        </w:rPr>
        <w:t>Create and save the batch and entry.</w:t>
      </w:r>
    </w:p>
    <w:p w14:paraId="64F5B99A" w14:textId="77777777" w:rsidR="000E242E" w:rsidRPr="004A1AB8" w:rsidRDefault="000E242E" w:rsidP="000E242E">
      <w:pPr>
        <w:spacing w:before="360" w:line="326" w:lineRule="atLeast"/>
        <w:rPr>
          <w:b/>
          <w:bCs/>
          <w:color w:val="2B2421"/>
        </w:rPr>
      </w:pPr>
      <w:r w:rsidRPr="004A1AB8">
        <w:rPr>
          <w:b/>
          <w:bCs/>
          <w:color w:val="2B2421"/>
        </w:rPr>
        <w:t>To create an adjustment batch using the A/R Adjustment Entry screen:</w:t>
      </w:r>
    </w:p>
    <w:p w14:paraId="41DE349E" w14:textId="77777777" w:rsidR="000E242E" w:rsidRPr="004A1AB8" w:rsidRDefault="000E242E" w:rsidP="004E49F0">
      <w:pPr>
        <w:numPr>
          <w:ilvl w:val="0"/>
          <w:numId w:val="78"/>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Entry</w:t>
      </w:r>
      <w:r w:rsidRPr="004A1AB8">
        <w:rPr>
          <w:color w:val="2B2421"/>
        </w:rPr>
        <w:t>.</w:t>
      </w:r>
    </w:p>
    <w:p w14:paraId="04956BEA" w14:textId="77777777" w:rsidR="00F679B2" w:rsidRPr="004A1AB8" w:rsidRDefault="00AF0A19" w:rsidP="00F679B2">
      <w:r>
        <w:rPr>
          <w:noProof/>
          <w:lang w:val="en-US"/>
        </w:rPr>
        <mc:AlternateContent>
          <mc:Choice Requires="wps">
            <w:drawing>
              <wp:anchor distT="0" distB="0" distL="114300" distR="114300" simplePos="0" relativeHeight="251846656" behindDoc="0" locked="0" layoutInCell="1" allowOverlap="1" wp14:anchorId="1B9456C1" wp14:editId="24D0E562">
                <wp:simplePos x="0" y="0"/>
                <wp:positionH relativeFrom="column">
                  <wp:posOffset>1352550</wp:posOffset>
                </wp:positionH>
                <wp:positionV relativeFrom="paragraph">
                  <wp:posOffset>962025</wp:posOffset>
                </wp:positionV>
                <wp:extent cx="381000" cy="409575"/>
                <wp:effectExtent l="19050" t="19050" r="19050" b="47625"/>
                <wp:wrapNone/>
                <wp:docPr id="146" name="Notched Right Arrow 146"/>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255E152" w14:textId="77777777" w:rsidR="00713C6B" w:rsidRPr="00E35407" w:rsidRDefault="00713C6B" w:rsidP="00AF0A19">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456C1" id="Notched Right Arrow 146" o:spid="_x0000_s1111" type="#_x0000_t94" style="position:absolute;margin-left:106.5pt;margin-top:75.75pt;width:30pt;height:3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" adj="10800" fillcolor="#dbdbdb" strokecolor="#41719c" strokeweight="1pt">
                <v:textbox>
                  <w:txbxContent>
                    <w:p w14:paraId="0255E152" w14:textId="77777777" w:rsidR="00713C6B" w:rsidRPr="00E35407" w:rsidRDefault="00713C6B" w:rsidP="00AF0A19">
                      <w:pPr>
                        <w:jc w:val="center"/>
                        <w:rPr>
                          <w:color w:val="000000" w:themeColor="text1"/>
                          <w:sz w:val="16"/>
                          <w:szCs w:val="16"/>
                        </w:rPr>
                      </w:pPr>
                      <w:r>
                        <w:rPr>
                          <w:color w:val="000000" w:themeColor="text1"/>
                          <w:sz w:val="16"/>
                          <w:szCs w:val="16"/>
                        </w:rPr>
                        <w:t>3</w:t>
                      </w:r>
                    </w:p>
                  </w:txbxContent>
                </v:textbox>
              </v:shape>
            </w:pict>
          </mc:Fallback>
        </mc:AlternateContent>
      </w:r>
      <w:r>
        <w:rPr>
          <w:noProof/>
          <w:lang w:val="en-US"/>
        </w:rPr>
        <mc:AlternateContent>
          <mc:Choice Requires="wps">
            <w:drawing>
              <wp:anchor distT="0" distB="0" distL="114300" distR="114300" simplePos="0" relativeHeight="251844608" behindDoc="0" locked="0" layoutInCell="1" allowOverlap="1" wp14:anchorId="7CFCAE13" wp14:editId="04AF0811">
                <wp:simplePos x="0" y="0"/>
                <wp:positionH relativeFrom="column">
                  <wp:posOffset>-381000</wp:posOffset>
                </wp:positionH>
                <wp:positionV relativeFrom="paragraph">
                  <wp:posOffset>1276350</wp:posOffset>
                </wp:positionV>
                <wp:extent cx="381000" cy="371475"/>
                <wp:effectExtent l="19050" t="19050" r="38100" b="47625"/>
                <wp:wrapNone/>
                <wp:docPr id="145" name="Notched Right Arrow 14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63A9DBF" w14:textId="77777777" w:rsidR="00713C6B" w:rsidRPr="00E35407" w:rsidRDefault="00713C6B" w:rsidP="00AF0A19">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AE13" id="Notched Right Arrow 145" o:spid="_x0000_s1112" type="#_x0000_t94" style="position:absolute;margin-left:-30pt;margin-top:100.5pt;width:30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" adj="11070" fillcolor="#dbdbdb" strokecolor="#41719c" strokeweight="1pt">
                <v:textbox>
                  <w:txbxContent>
                    <w:p w14:paraId="463A9DBF" w14:textId="77777777" w:rsidR="00713C6B" w:rsidRPr="00E35407" w:rsidRDefault="00713C6B" w:rsidP="00AF0A19">
                      <w:pPr>
                        <w:jc w:val="center"/>
                        <w:rPr>
                          <w:color w:val="000000" w:themeColor="text1"/>
                          <w:sz w:val="16"/>
                          <w:szCs w:val="16"/>
                        </w:rPr>
                      </w:pPr>
                      <w:r>
                        <w:rPr>
                          <w:color w:val="000000" w:themeColor="text1"/>
                          <w:sz w:val="16"/>
                          <w:szCs w:val="16"/>
                        </w:rPr>
                        <w:t>2</w:t>
                      </w:r>
                    </w:p>
                  </w:txbxContent>
                </v:textbox>
              </v:shape>
            </w:pict>
          </mc:Fallback>
        </mc:AlternateContent>
      </w:r>
      <w:r>
        <w:rPr>
          <w:noProof/>
          <w:lang w:val="en-US"/>
        </w:rPr>
        <mc:AlternateContent>
          <mc:Choice Requires="wps">
            <w:drawing>
              <wp:anchor distT="0" distB="0" distL="114300" distR="114300" simplePos="0" relativeHeight="251842560" behindDoc="0" locked="0" layoutInCell="1" allowOverlap="1" wp14:anchorId="49D51CB6" wp14:editId="0FBB563A">
                <wp:simplePos x="0" y="0"/>
                <wp:positionH relativeFrom="margin">
                  <wp:posOffset>923608</wp:posOffset>
                </wp:positionH>
                <wp:positionV relativeFrom="paragraph">
                  <wp:posOffset>133033</wp:posOffset>
                </wp:positionV>
                <wp:extent cx="527327" cy="455380"/>
                <wp:effectExtent l="0" t="21273" r="42228" b="42227"/>
                <wp:wrapNone/>
                <wp:docPr id="144" name="Notched Right Arrow 144"/>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CD44AB6" w14:textId="77777777" w:rsidR="00713C6B" w:rsidRPr="00D8577C" w:rsidRDefault="00713C6B" w:rsidP="00AF0A19">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51CB6" id="Notched Right Arrow 144" o:spid="_x0000_s1113" type="#_x0000_t94" style="position:absolute;margin-left:72.75pt;margin-top:10.5pt;width:41.5pt;height:35.85pt;rotation:90;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" adj="12274" fillcolor="#dbdbdb" strokecolor="#41719c" strokeweight="1pt">
                <v:textbox style="layout-flow:vertical;mso-layout-flow-alt:bottom-to-top">
                  <w:txbxContent>
                    <w:p w14:paraId="2CD44AB6" w14:textId="77777777" w:rsidR="00713C6B" w:rsidRPr="00D8577C" w:rsidRDefault="00713C6B" w:rsidP="00AF0A19">
                      <w:pPr>
                        <w:pStyle w:val="NoSpacing"/>
                        <w:jc w:val="center"/>
                        <w:rPr>
                          <w:sz w:val="16"/>
                          <w:szCs w:val="16"/>
                        </w:rPr>
                      </w:pPr>
                      <w:r>
                        <w:rPr>
                          <w:sz w:val="16"/>
                          <w:szCs w:val="16"/>
                        </w:rPr>
                        <w:t>1</w:t>
                      </w:r>
                    </w:p>
                  </w:txbxContent>
                </v:textbox>
                <w10:wrap anchorx="margin"/>
              </v:shape>
            </w:pict>
          </mc:Fallback>
        </mc:AlternateContent>
      </w:r>
      <w:r w:rsidR="00F679B2" w:rsidRPr="004A1AB8">
        <w:rPr>
          <w:noProof/>
          <w:lang w:val="en-US"/>
        </w:rPr>
        <w:drawing>
          <wp:inline distT="0" distB="0" distL="0" distR="0" wp14:anchorId="20E795F6" wp14:editId="6F70BC41">
            <wp:extent cx="5943600" cy="3349828"/>
            <wp:effectExtent l="0" t="0" r="0" b="3175"/>
            <wp:docPr id="48" name="Picture 48" descr="C:\Users\USER\Pictures\SCREEN SHOTS\USED\AR2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 SHOTS\USED\AR2_LI (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14:paraId="7359B3AA" w14:textId="77777777" w:rsidR="003F5B3B" w:rsidRPr="004A1AB8" w:rsidRDefault="003F5B3B" w:rsidP="00F679B2"/>
    <w:p w14:paraId="534E81C9" w14:textId="77777777" w:rsidR="003F5B3B" w:rsidRPr="004A1AB8" w:rsidRDefault="003F5B3B" w:rsidP="00F679B2"/>
    <w:p w14:paraId="05D5CDC5" w14:textId="7F2E5221" w:rsidR="000E242E" w:rsidRPr="004A1AB8" w:rsidRDefault="000E242E" w:rsidP="004E49F0">
      <w:pPr>
        <w:numPr>
          <w:ilvl w:val="0"/>
          <w:numId w:val="79"/>
        </w:numPr>
        <w:spacing w:before="150" w:after="150" w:line="288" w:lineRule="atLeast"/>
        <w:ind w:left="300" w:right="225"/>
        <w:rPr>
          <w:color w:val="2B2421"/>
        </w:rPr>
      </w:pPr>
      <w:r w:rsidRPr="004A1AB8">
        <w:rPr>
          <w:color w:val="2B2421"/>
        </w:rPr>
        <w:t>Click the </w:t>
      </w:r>
      <w:r w:rsidRPr="004A1AB8">
        <w:rPr>
          <w:b/>
          <w:bCs/>
          <w:color w:val="2B2421"/>
        </w:rPr>
        <w:t>Create New Batch</w:t>
      </w:r>
      <w:r w:rsidRPr="004A1AB8">
        <w:rPr>
          <w:color w:val="2B2421"/>
        </w:rPr>
        <w:t> button.</w:t>
      </w:r>
    </w:p>
    <w:p w14:paraId="7643B88F" w14:textId="2C2C996A" w:rsidR="00F679B2" w:rsidRPr="004A1AB8" w:rsidRDefault="00E661E3" w:rsidP="00F679B2">
      <w:r>
        <w:rPr>
          <w:noProof/>
          <w:lang w:val="en-US"/>
        </w:rPr>
        <w:lastRenderedPageBreak/>
        <mc:AlternateContent>
          <mc:Choice Requires="wps">
            <w:drawing>
              <wp:anchor distT="0" distB="0" distL="114300" distR="114300" simplePos="0" relativeHeight="251856896" behindDoc="0" locked="0" layoutInCell="1" allowOverlap="1" wp14:anchorId="636D1E26" wp14:editId="2A94581C">
                <wp:simplePos x="0" y="0"/>
                <wp:positionH relativeFrom="column">
                  <wp:posOffset>-318052</wp:posOffset>
                </wp:positionH>
                <wp:positionV relativeFrom="paragraph">
                  <wp:posOffset>1765190</wp:posOffset>
                </wp:positionV>
                <wp:extent cx="381000" cy="365760"/>
                <wp:effectExtent l="19050" t="19050" r="19050" b="34290"/>
                <wp:wrapNone/>
                <wp:docPr id="151" name="Notched Right Arrow 151"/>
                <wp:cNvGraphicFramePr/>
                <a:graphic xmlns:a="http://schemas.openxmlformats.org/drawingml/2006/main">
                  <a:graphicData uri="http://schemas.microsoft.com/office/word/2010/wordprocessingShape">
                    <wps:wsp>
                      <wps:cNvSpPr/>
                      <wps:spPr>
                        <a:xfrm>
                          <a:off x="0" y="0"/>
                          <a:ext cx="381000" cy="36576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2FEC537" w14:textId="77777777" w:rsidR="00713C6B" w:rsidRPr="00E35407" w:rsidRDefault="00713C6B" w:rsidP="00567FE2">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D1E26" id="Notched Right Arrow 151" o:spid="_x0000_s1114" type="#_x0000_t94" style="position:absolute;margin-left:-25.05pt;margin-top:139pt;width:30pt;height:28.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" adj="11232" fillcolor="#dbdbdb" strokecolor="#41719c" strokeweight="1pt">
                <v:textbox>
                  <w:txbxContent>
                    <w:p w14:paraId="12FEC537" w14:textId="77777777" w:rsidR="00713C6B" w:rsidRPr="00E35407" w:rsidRDefault="00713C6B" w:rsidP="00567FE2">
                      <w:pPr>
                        <w:rPr>
                          <w:sz w:val="16"/>
                          <w:szCs w:val="16"/>
                        </w:rPr>
                      </w:pPr>
                      <w:r>
                        <w:rPr>
                          <w:sz w:val="16"/>
                          <w:szCs w:val="16"/>
                        </w:rPr>
                        <w:t>8</w:t>
                      </w:r>
                    </w:p>
                  </w:txbxContent>
                </v:textbox>
              </v:shape>
            </w:pict>
          </mc:Fallback>
        </mc:AlternateContent>
      </w:r>
      <w:r>
        <w:rPr>
          <w:noProof/>
          <w:lang w:val="en-US"/>
        </w:rPr>
        <mc:AlternateContent>
          <mc:Choice Requires="wps">
            <w:drawing>
              <wp:anchor distT="0" distB="0" distL="114300" distR="114300" simplePos="0" relativeHeight="251860992" behindDoc="0" locked="0" layoutInCell="1" allowOverlap="1" wp14:anchorId="56EDDE2C" wp14:editId="24766D42">
                <wp:simplePos x="0" y="0"/>
                <wp:positionH relativeFrom="column">
                  <wp:posOffset>-469127</wp:posOffset>
                </wp:positionH>
                <wp:positionV relativeFrom="paragraph">
                  <wp:posOffset>2425148</wp:posOffset>
                </wp:positionV>
                <wp:extent cx="504825" cy="361867"/>
                <wp:effectExtent l="19050" t="19050" r="28575" b="38735"/>
                <wp:wrapNone/>
                <wp:docPr id="153" name="Notched Right Arrow 153"/>
                <wp:cNvGraphicFramePr/>
                <a:graphic xmlns:a="http://schemas.openxmlformats.org/drawingml/2006/main">
                  <a:graphicData uri="http://schemas.microsoft.com/office/word/2010/wordprocessingShape">
                    <wps:wsp>
                      <wps:cNvSpPr/>
                      <wps:spPr>
                        <a:xfrm>
                          <a:off x="0" y="0"/>
                          <a:ext cx="504825" cy="361867"/>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177CE78" w14:textId="77777777" w:rsidR="00713C6B" w:rsidRPr="00E35407" w:rsidRDefault="00713C6B" w:rsidP="00567FE2">
                            <w:pPr>
                              <w:rPr>
                                <w:sz w:val="16"/>
                                <w:szCs w:val="16"/>
                              </w:rPr>
                            </w:pPr>
                            <w:r>
                              <w:rPr>
                                <w:sz w:val="16"/>
                                <w:szCs w:val="1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DE2C" id="Notched Right Arrow 153" o:spid="_x0000_s1115" type="#_x0000_t94" style="position:absolute;margin-left:-36.95pt;margin-top:190.95pt;width:39.75pt;height: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" adj="13858" fillcolor="#dbdbdb" strokecolor="#41719c" strokeweight="1pt">
                <v:textbox>
                  <w:txbxContent>
                    <w:p w14:paraId="5177CE78" w14:textId="77777777" w:rsidR="00713C6B" w:rsidRPr="00E35407" w:rsidRDefault="00713C6B" w:rsidP="00567FE2">
                      <w:pPr>
                        <w:rPr>
                          <w:sz w:val="16"/>
                          <w:szCs w:val="16"/>
                        </w:rPr>
                      </w:pPr>
                      <w:r>
                        <w:rPr>
                          <w:sz w:val="16"/>
                          <w:szCs w:val="16"/>
                        </w:rPr>
                        <w:t>10</w:t>
                      </w:r>
                    </w:p>
                  </w:txbxContent>
                </v:textbox>
              </v:shape>
            </w:pict>
          </mc:Fallback>
        </mc:AlternateContent>
      </w:r>
      <w:r>
        <w:rPr>
          <w:noProof/>
          <w:lang w:val="en-US"/>
        </w:rPr>
        <mc:AlternateContent>
          <mc:Choice Requires="wps">
            <w:drawing>
              <wp:anchor distT="0" distB="0" distL="114300" distR="114300" simplePos="0" relativeHeight="251848704" behindDoc="0" locked="0" layoutInCell="1" allowOverlap="1" wp14:anchorId="52F30B2A" wp14:editId="766A5571">
                <wp:simplePos x="0" y="0"/>
                <wp:positionH relativeFrom="margin">
                  <wp:posOffset>4458211</wp:posOffset>
                </wp:positionH>
                <wp:positionV relativeFrom="paragraph">
                  <wp:posOffset>-144354</wp:posOffset>
                </wp:positionV>
                <wp:extent cx="527327" cy="455380"/>
                <wp:effectExtent l="0" t="21273" r="42228" b="42227"/>
                <wp:wrapNone/>
                <wp:docPr id="147" name="Notched Right Arrow 147"/>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E5340D6" w14:textId="77777777" w:rsidR="00713C6B" w:rsidRPr="00D8577C" w:rsidRDefault="00713C6B" w:rsidP="00AF0A19">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30B2A" id="Notched Right Arrow 147" o:spid="_x0000_s1116" type="#_x0000_t94" style="position:absolute;margin-left:351.05pt;margin-top:-11.35pt;width:41.5pt;height:35.85pt;rotation:90;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" adj="12274" fillcolor="#dbdbdb" strokecolor="#41719c" strokeweight="1pt">
                <v:textbox style="layout-flow:vertical;mso-layout-flow-alt:bottom-to-top">
                  <w:txbxContent>
                    <w:p w14:paraId="0E5340D6" w14:textId="77777777" w:rsidR="00713C6B" w:rsidRPr="00D8577C" w:rsidRDefault="00713C6B" w:rsidP="00AF0A19">
                      <w:pPr>
                        <w:pStyle w:val="NoSpacing"/>
                        <w:jc w:val="center"/>
                        <w:rPr>
                          <w:sz w:val="16"/>
                          <w:szCs w:val="16"/>
                        </w:rPr>
                      </w:pPr>
                      <w:r>
                        <w:rPr>
                          <w:sz w:val="16"/>
                          <w:szCs w:val="16"/>
                        </w:rPr>
                        <w:t>4</w:t>
                      </w:r>
                    </w:p>
                  </w:txbxContent>
                </v:textbox>
                <w10:wrap anchorx="margin"/>
              </v:shape>
            </w:pict>
          </mc:Fallback>
        </mc:AlternateContent>
      </w:r>
      <w:r w:rsidR="00567FE2">
        <w:rPr>
          <w:noProof/>
          <w:lang w:val="en-US"/>
        </w:rPr>
        <mc:AlternateContent>
          <mc:Choice Requires="wps">
            <w:drawing>
              <wp:anchor distT="0" distB="0" distL="114300" distR="114300" simplePos="0" relativeHeight="251863040" behindDoc="0" locked="0" layoutInCell="1" allowOverlap="1" wp14:anchorId="0DCBE0E1" wp14:editId="24F6A92A">
                <wp:simplePos x="0" y="0"/>
                <wp:positionH relativeFrom="column">
                  <wp:posOffset>-428625</wp:posOffset>
                </wp:positionH>
                <wp:positionV relativeFrom="paragraph">
                  <wp:posOffset>2950845</wp:posOffset>
                </wp:positionV>
                <wp:extent cx="504825" cy="371475"/>
                <wp:effectExtent l="19050" t="19050" r="47625" b="47625"/>
                <wp:wrapNone/>
                <wp:docPr id="154" name="Notched Right Arrow 154"/>
                <wp:cNvGraphicFramePr/>
                <a:graphic xmlns:a="http://schemas.openxmlformats.org/drawingml/2006/main">
                  <a:graphicData uri="http://schemas.microsoft.com/office/word/2010/wordprocessingShape">
                    <wps:wsp>
                      <wps:cNvSpPr/>
                      <wps:spPr>
                        <a:xfrm>
                          <a:off x="0" y="0"/>
                          <a:ext cx="504825"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858E2CF" w14:textId="77777777" w:rsidR="00713C6B" w:rsidRPr="00E35407" w:rsidRDefault="00713C6B" w:rsidP="00567FE2">
                            <w:pPr>
                              <w:rPr>
                                <w:sz w:val="16"/>
                                <w:szCs w:val="16"/>
                              </w:rPr>
                            </w:pPr>
                            <w:r>
                              <w:rPr>
                                <w:sz w:val="16"/>
                                <w:szCs w:val="1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BE0E1" id="Notched Right Arrow 154" o:spid="_x0000_s1117" type="#_x0000_t94" style="position:absolute;margin-left:-33.75pt;margin-top:232.35pt;width:39.75pt;height:2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" adj="13653" fillcolor="#dbdbdb" strokecolor="#41719c" strokeweight="1pt">
                <v:textbox>
                  <w:txbxContent>
                    <w:p w14:paraId="1858E2CF" w14:textId="77777777" w:rsidR="00713C6B" w:rsidRPr="00E35407" w:rsidRDefault="00713C6B" w:rsidP="00567FE2">
                      <w:pPr>
                        <w:rPr>
                          <w:sz w:val="16"/>
                          <w:szCs w:val="16"/>
                        </w:rPr>
                      </w:pPr>
                      <w:r>
                        <w:rPr>
                          <w:sz w:val="16"/>
                          <w:szCs w:val="16"/>
                        </w:rPr>
                        <w:t>11</w:t>
                      </w:r>
                    </w:p>
                  </w:txbxContent>
                </v:textbox>
              </v:shape>
            </w:pict>
          </mc:Fallback>
        </mc:AlternateContent>
      </w:r>
      <w:r w:rsidR="00567FE2">
        <w:rPr>
          <w:noProof/>
          <w:lang w:val="en-US"/>
        </w:rPr>
        <mc:AlternateContent>
          <mc:Choice Requires="wps">
            <w:drawing>
              <wp:anchor distT="0" distB="0" distL="114300" distR="114300" simplePos="0" relativeHeight="251858944" behindDoc="0" locked="0" layoutInCell="1" allowOverlap="1" wp14:anchorId="52F99357" wp14:editId="4606315A">
                <wp:simplePos x="0" y="0"/>
                <wp:positionH relativeFrom="column">
                  <wp:posOffset>-323850</wp:posOffset>
                </wp:positionH>
                <wp:positionV relativeFrom="paragraph">
                  <wp:posOffset>2065020</wp:posOffset>
                </wp:positionV>
                <wp:extent cx="381000" cy="381000"/>
                <wp:effectExtent l="19050" t="19050" r="38100" b="38100"/>
                <wp:wrapNone/>
                <wp:docPr id="152" name="Notched Right Arrow 15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4AE17A7" w14:textId="77777777" w:rsidR="00713C6B" w:rsidRPr="00E35407" w:rsidRDefault="00713C6B" w:rsidP="00567FE2">
                            <w:pPr>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99357" id="Notched Right Arrow 152" o:spid="_x0000_s1118" type="#_x0000_t94" style="position:absolute;margin-left:-25.5pt;margin-top:162.6pt;width:30pt;height:30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" adj="10800" fillcolor="#dbdbdb" strokecolor="#41719c" strokeweight="1pt">
                <v:textbox>
                  <w:txbxContent>
                    <w:p w14:paraId="24AE17A7" w14:textId="77777777" w:rsidR="00713C6B" w:rsidRPr="00E35407" w:rsidRDefault="00713C6B" w:rsidP="00567FE2">
                      <w:pPr>
                        <w:rPr>
                          <w:sz w:val="16"/>
                          <w:szCs w:val="16"/>
                        </w:rPr>
                      </w:pPr>
                      <w:r>
                        <w:rPr>
                          <w:sz w:val="16"/>
                          <w:szCs w:val="16"/>
                        </w:rPr>
                        <w:t>9</w:t>
                      </w:r>
                    </w:p>
                  </w:txbxContent>
                </v:textbox>
              </v:shape>
            </w:pict>
          </mc:Fallback>
        </mc:AlternateContent>
      </w:r>
      <w:r w:rsidR="00567FE2">
        <w:rPr>
          <w:noProof/>
          <w:lang w:val="en-US"/>
        </w:rPr>
        <mc:AlternateContent>
          <mc:Choice Requires="wps">
            <w:drawing>
              <wp:anchor distT="0" distB="0" distL="114300" distR="114300" simplePos="0" relativeHeight="251852800" behindDoc="0" locked="0" layoutInCell="1" allowOverlap="1" wp14:anchorId="3533C325" wp14:editId="1DD24247">
                <wp:simplePos x="0" y="0"/>
                <wp:positionH relativeFrom="column">
                  <wp:posOffset>-323850</wp:posOffset>
                </wp:positionH>
                <wp:positionV relativeFrom="paragraph">
                  <wp:posOffset>1131570</wp:posOffset>
                </wp:positionV>
                <wp:extent cx="381000" cy="381000"/>
                <wp:effectExtent l="19050" t="19050" r="38100" b="38100"/>
                <wp:wrapNone/>
                <wp:docPr id="149" name="Notched Right Arrow 14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861668B" w14:textId="77777777" w:rsidR="00713C6B" w:rsidRPr="00E35407" w:rsidRDefault="00713C6B" w:rsidP="00567FE2">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3C325" id="Notched Right Arrow 149" o:spid="_x0000_s1119" type="#_x0000_t94" style="position:absolute;margin-left:-25.5pt;margin-top:89.1pt;width:30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" adj="10800" fillcolor="#dbdbdb" strokecolor="#41719c" strokeweight="1pt">
                <v:textbox>
                  <w:txbxContent>
                    <w:p w14:paraId="0861668B" w14:textId="77777777" w:rsidR="00713C6B" w:rsidRPr="00E35407" w:rsidRDefault="00713C6B" w:rsidP="00567FE2">
                      <w:pPr>
                        <w:rPr>
                          <w:sz w:val="16"/>
                          <w:szCs w:val="16"/>
                        </w:rPr>
                      </w:pPr>
                      <w:r>
                        <w:rPr>
                          <w:sz w:val="16"/>
                          <w:szCs w:val="16"/>
                        </w:rPr>
                        <w:t>6</w:t>
                      </w:r>
                    </w:p>
                  </w:txbxContent>
                </v:textbox>
              </v:shape>
            </w:pict>
          </mc:Fallback>
        </mc:AlternateContent>
      </w:r>
      <w:r w:rsidR="00567FE2">
        <w:rPr>
          <w:noProof/>
          <w:lang w:val="en-US"/>
        </w:rPr>
        <mc:AlternateContent>
          <mc:Choice Requires="wps">
            <w:drawing>
              <wp:anchor distT="0" distB="0" distL="114300" distR="114300" simplePos="0" relativeHeight="251854848" behindDoc="0" locked="0" layoutInCell="1" allowOverlap="1" wp14:anchorId="26455D7C" wp14:editId="4E2020A8">
                <wp:simplePos x="0" y="0"/>
                <wp:positionH relativeFrom="column">
                  <wp:posOffset>-323850</wp:posOffset>
                </wp:positionH>
                <wp:positionV relativeFrom="paragraph">
                  <wp:posOffset>1464945</wp:posOffset>
                </wp:positionV>
                <wp:extent cx="381000" cy="371475"/>
                <wp:effectExtent l="19050" t="19050" r="38100" b="47625"/>
                <wp:wrapNone/>
                <wp:docPr id="150" name="Notched Right Arrow 15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895B319" w14:textId="77777777" w:rsidR="00713C6B" w:rsidRPr="00E35407" w:rsidRDefault="00713C6B" w:rsidP="00567FE2">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5D7C" id="Notched Right Arrow 150" o:spid="_x0000_s1120" type="#_x0000_t94" style="position:absolute;margin-left:-25.5pt;margin-top:115.35pt;width:30pt;height:29.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sJrQ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" adj="11070" fillcolor="#dbdbdb" strokecolor="#41719c" strokeweight="1pt">
                <v:textbox>
                  <w:txbxContent>
                    <w:p w14:paraId="0895B319" w14:textId="77777777" w:rsidR="00713C6B" w:rsidRPr="00E35407" w:rsidRDefault="00713C6B" w:rsidP="00567FE2">
                      <w:pPr>
                        <w:rPr>
                          <w:sz w:val="16"/>
                          <w:szCs w:val="16"/>
                        </w:rPr>
                      </w:pPr>
                      <w:r>
                        <w:rPr>
                          <w:sz w:val="16"/>
                          <w:szCs w:val="16"/>
                        </w:rPr>
                        <w:t>7</w:t>
                      </w:r>
                    </w:p>
                  </w:txbxContent>
                </v:textbox>
              </v:shape>
            </w:pict>
          </mc:Fallback>
        </mc:AlternateContent>
      </w:r>
      <w:r w:rsidR="00AF0A19">
        <w:rPr>
          <w:noProof/>
          <w:lang w:val="en-US"/>
        </w:rPr>
        <mc:AlternateContent>
          <mc:Choice Requires="wps">
            <w:drawing>
              <wp:anchor distT="0" distB="0" distL="114300" distR="114300" simplePos="0" relativeHeight="251850752" behindDoc="0" locked="0" layoutInCell="1" allowOverlap="1" wp14:anchorId="4191B93A" wp14:editId="0E7BCB01">
                <wp:simplePos x="0" y="0"/>
                <wp:positionH relativeFrom="column">
                  <wp:posOffset>-314325</wp:posOffset>
                </wp:positionH>
                <wp:positionV relativeFrom="paragraph">
                  <wp:posOffset>598170</wp:posOffset>
                </wp:positionV>
                <wp:extent cx="381000" cy="409575"/>
                <wp:effectExtent l="19050" t="19050" r="19050" b="47625"/>
                <wp:wrapNone/>
                <wp:docPr id="148" name="Notched Right Arrow 148"/>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ECF8A9C" w14:textId="77777777" w:rsidR="00713C6B" w:rsidRPr="00E35407" w:rsidRDefault="00713C6B" w:rsidP="00AF0A19">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1B93A" id="Notched Right Arrow 148" o:spid="_x0000_s1121" type="#_x0000_t94" style="position:absolute;margin-left:-24.75pt;margin-top:47.1pt;width:30pt;height:32.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" adj="10800" fillcolor="#dbdbdb" strokecolor="#41719c" strokeweight="1pt">
                <v:textbox>
                  <w:txbxContent>
                    <w:p w14:paraId="2ECF8A9C" w14:textId="77777777" w:rsidR="00713C6B" w:rsidRPr="00E35407" w:rsidRDefault="00713C6B" w:rsidP="00AF0A19">
                      <w:pPr>
                        <w:rPr>
                          <w:sz w:val="16"/>
                          <w:szCs w:val="16"/>
                        </w:rPr>
                      </w:pPr>
                      <w:r>
                        <w:rPr>
                          <w:sz w:val="16"/>
                          <w:szCs w:val="16"/>
                        </w:rPr>
                        <w:t>5</w:t>
                      </w:r>
                    </w:p>
                  </w:txbxContent>
                </v:textbox>
              </v:shape>
            </w:pict>
          </mc:Fallback>
        </mc:AlternateContent>
      </w:r>
      <w:r w:rsidR="00F679B2" w:rsidRPr="004A1AB8">
        <w:rPr>
          <w:noProof/>
          <w:lang w:val="en-US"/>
        </w:rPr>
        <w:drawing>
          <wp:inline distT="0" distB="0" distL="0" distR="0" wp14:anchorId="3E278C2D" wp14:editId="0E3977A3">
            <wp:extent cx="5943600" cy="3268772"/>
            <wp:effectExtent l="0" t="0" r="0" b="8255"/>
            <wp:docPr id="49" name="Picture 49" descr="C:\Users\USER\Pictures\SCREEN SHOTS\Capture.AR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 SHOTS\Capture.AR4_L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68772"/>
                    </a:xfrm>
                    <a:prstGeom prst="rect">
                      <a:avLst/>
                    </a:prstGeom>
                    <a:noFill/>
                    <a:ln>
                      <a:noFill/>
                    </a:ln>
                  </pic:spPr>
                </pic:pic>
              </a:graphicData>
            </a:graphic>
          </wp:inline>
        </w:drawing>
      </w:r>
    </w:p>
    <w:p w14:paraId="1F0C366B" w14:textId="77777777" w:rsidR="000E242E" w:rsidRPr="004A1AB8" w:rsidRDefault="000E242E" w:rsidP="004E49F0">
      <w:pPr>
        <w:numPr>
          <w:ilvl w:val="0"/>
          <w:numId w:val="80"/>
        </w:numPr>
        <w:spacing w:before="150" w:after="150" w:line="288" w:lineRule="atLeast"/>
        <w:ind w:left="300" w:right="225"/>
        <w:rPr>
          <w:color w:val="2B2421"/>
        </w:rPr>
      </w:pPr>
      <w:r w:rsidRPr="004A1AB8">
        <w:rPr>
          <w:color w:val="2B2421"/>
        </w:rPr>
        <w:t>Create and save the batch and entry.</w:t>
      </w:r>
    </w:p>
    <w:p w14:paraId="32907313" w14:textId="77777777" w:rsidR="000E242E" w:rsidRPr="004A1AB8" w:rsidRDefault="000E242E" w:rsidP="000E242E">
      <w:pPr>
        <w:spacing w:before="360" w:line="326" w:lineRule="atLeast"/>
        <w:rPr>
          <w:b/>
          <w:bCs/>
          <w:color w:val="2B2421"/>
        </w:rPr>
      </w:pPr>
      <w:r w:rsidRPr="004A1AB8">
        <w:rPr>
          <w:b/>
          <w:bCs/>
          <w:color w:val="2B2421"/>
        </w:rPr>
        <w:t>To open an existing adjustment batch for editing:</w:t>
      </w:r>
    </w:p>
    <w:p w14:paraId="6A9B6F53" w14:textId="77777777" w:rsidR="000E242E" w:rsidRPr="004A1AB8" w:rsidRDefault="000E242E" w:rsidP="004E49F0">
      <w:pPr>
        <w:numPr>
          <w:ilvl w:val="0"/>
          <w:numId w:val="81"/>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14:paraId="680AB1AB" w14:textId="77777777" w:rsidR="000E242E" w:rsidRPr="004A1AB8" w:rsidRDefault="000E242E">
      <w:pPr>
        <w:numPr>
          <w:ilvl w:val="0"/>
          <w:numId w:val="82"/>
        </w:numPr>
        <w:spacing w:before="120" w:after="100" w:afterAutospacing="1"/>
        <w:ind w:left="302" w:right="230"/>
        <w:rPr>
          <w:color w:val="2B2421"/>
        </w:rPr>
        <w:pPrChange w:id="338" w:author="Priscilla Hope" w:date="2017-05-30T15:04:00Z">
          <w:pPr>
            <w:numPr>
              <w:numId w:val="82"/>
            </w:numPr>
            <w:tabs>
              <w:tab w:val="num" w:pos="720"/>
            </w:tabs>
            <w:spacing w:before="180" w:after="100" w:afterAutospacing="1" w:line="267" w:lineRule="atLeast"/>
            <w:ind w:left="300" w:right="225" w:hanging="360"/>
          </w:pPr>
        </w:pPrChange>
      </w:pPr>
      <w:r w:rsidRPr="004A1AB8">
        <w:rPr>
          <w:color w:val="2B2421"/>
        </w:rPr>
        <w:t>Select the batch you want to open, and then click </w:t>
      </w:r>
      <w:r w:rsidRPr="004A1AB8">
        <w:rPr>
          <w:b/>
          <w:bCs/>
          <w:color w:val="2B2421"/>
        </w:rPr>
        <w:t>Open</w:t>
      </w:r>
      <w:r w:rsidRPr="004A1AB8">
        <w:rPr>
          <w:color w:val="2B2421"/>
        </w:rPr>
        <w:t>.</w:t>
      </w:r>
    </w:p>
    <w:p w14:paraId="7D4EEA3F" w14:textId="77777777" w:rsidR="000E242E" w:rsidRPr="004A1AB8" w:rsidRDefault="000E242E" w:rsidP="000E242E">
      <w:pPr>
        <w:spacing w:before="360" w:line="326" w:lineRule="atLeast"/>
        <w:rPr>
          <w:b/>
          <w:bCs/>
          <w:color w:val="2B2421"/>
        </w:rPr>
      </w:pPr>
      <w:r w:rsidRPr="004A1AB8">
        <w:rPr>
          <w:b/>
          <w:bCs/>
          <w:color w:val="2B2421"/>
        </w:rPr>
        <w:t>To delete an open batch:</w:t>
      </w:r>
    </w:p>
    <w:p w14:paraId="577D8020" w14:textId="77777777" w:rsidR="000E242E" w:rsidRPr="004A1AB8" w:rsidRDefault="000E242E">
      <w:pPr>
        <w:numPr>
          <w:ilvl w:val="0"/>
          <w:numId w:val="83"/>
        </w:numPr>
        <w:spacing w:before="120" w:after="100" w:afterAutospacing="1"/>
        <w:ind w:left="302" w:right="230"/>
        <w:rPr>
          <w:color w:val="2B2421"/>
        </w:rPr>
        <w:pPrChange w:id="339" w:author="Priscilla Hope" w:date="2017-05-30T15:04:00Z">
          <w:pPr>
            <w:numPr>
              <w:numId w:val="83"/>
            </w:numPr>
            <w:tabs>
              <w:tab w:val="num" w:pos="720"/>
            </w:tabs>
            <w:spacing w:before="180" w:after="100" w:afterAutospacing="1" w:line="267" w:lineRule="atLeast"/>
            <w:ind w:left="300" w:right="225" w:hanging="360"/>
          </w:pPr>
        </w:pPrChange>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14:paraId="04A9349A" w14:textId="77777777" w:rsidR="000E242E" w:rsidRPr="004A1AB8" w:rsidRDefault="000E242E" w:rsidP="004E49F0">
      <w:pPr>
        <w:numPr>
          <w:ilvl w:val="0"/>
          <w:numId w:val="84"/>
        </w:numPr>
        <w:spacing w:before="150" w:after="150" w:line="288" w:lineRule="atLeast"/>
        <w:ind w:left="300" w:right="225"/>
        <w:rPr>
          <w:color w:val="2B2421"/>
        </w:rPr>
      </w:pPr>
      <w:r w:rsidRPr="004A1AB8">
        <w:rPr>
          <w:color w:val="2B2421"/>
        </w:rPr>
        <w:t>Select the batch.</w:t>
      </w:r>
    </w:p>
    <w:p w14:paraId="6A53BDC7" w14:textId="77777777" w:rsidR="00004AFC" w:rsidRDefault="000E242E" w:rsidP="004E49F0">
      <w:pPr>
        <w:numPr>
          <w:ilvl w:val="0"/>
          <w:numId w:val="85"/>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14:paraId="29A46039" w14:textId="77777777" w:rsidR="00004AFC" w:rsidRDefault="00004AFC">
      <w:pPr>
        <w:spacing w:after="200" w:line="276" w:lineRule="auto"/>
        <w:rPr>
          <w:color w:val="2B2421"/>
        </w:rPr>
      </w:pPr>
      <w:r>
        <w:rPr>
          <w:color w:val="2B2421"/>
        </w:rPr>
        <w:br w:type="page"/>
      </w:r>
    </w:p>
    <w:p w14:paraId="220C37E3" w14:textId="3D524D3D" w:rsidR="00815025" w:rsidRPr="004A1AB8" w:rsidRDefault="00815025" w:rsidP="00004AFC">
      <w:pPr>
        <w:pStyle w:val="Heading3"/>
        <w:rPr>
          <w:rFonts w:eastAsiaTheme="minorHAnsi"/>
          <w:lang w:val="en-US"/>
        </w:rPr>
      </w:pPr>
      <w:bookmarkStart w:id="340" w:name="_Toc480286512"/>
      <w:r w:rsidRPr="004A1AB8">
        <w:rPr>
          <w:rFonts w:eastAsiaTheme="minorHAnsi"/>
          <w:lang w:val="en-US"/>
        </w:rPr>
        <w:lastRenderedPageBreak/>
        <w:t xml:space="preserve">Printing the A/R Deposit Slips and Day </w:t>
      </w:r>
      <w:del w:id="341" w:author="Priscilla Hope" w:date="2017-05-30T15:13:00Z">
        <w:r w:rsidRPr="004A1AB8" w:rsidDel="00E22509">
          <w:rPr>
            <w:rFonts w:eastAsiaTheme="minorHAnsi"/>
            <w:lang w:val="en-US"/>
          </w:rPr>
          <w:delText>–end</w:delText>
        </w:r>
      </w:del>
      <w:ins w:id="342" w:author="Priscilla Hope" w:date="2017-05-30T15:13:00Z">
        <w:r w:rsidR="00E22509" w:rsidRPr="004A1AB8">
          <w:rPr>
            <w:rFonts w:eastAsiaTheme="minorHAnsi"/>
            <w:lang w:val="en-US"/>
          </w:rPr>
          <w:t>–</w:t>
        </w:r>
        <w:r w:rsidR="00E22509">
          <w:rPr>
            <w:rFonts w:eastAsiaTheme="minorHAnsi"/>
            <w:lang w:val="en-US"/>
          </w:rPr>
          <w:t xml:space="preserve"> end</w:t>
        </w:r>
      </w:ins>
      <w:r w:rsidRPr="004A1AB8">
        <w:rPr>
          <w:rFonts w:eastAsiaTheme="minorHAnsi"/>
          <w:lang w:val="en-US"/>
        </w:rPr>
        <w:t xml:space="preserve"> Report</w:t>
      </w:r>
      <w:bookmarkEnd w:id="340"/>
    </w:p>
    <w:p w14:paraId="49C8B663" w14:textId="77777777" w:rsidR="00815025" w:rsidRPr="00987E5B" w:rsidRDefault="00815025" w:rsidP="00815025">
      <w:pPr>
        <w:autoSpaceDE w:val="0"/>
        <w:autoSpaceDN w:val="0"/>
        <w:adjustRightInd w:val="0"/>
        <w:rPr>
          <w:rFonts w:eastAsiaTheme="minorHAnsi"/>
          <w:i/>
          <w:color w:val="000000"/>
          <w:lang w:val="en-US"/>
          <w:rPrChange w:id="343" w:author="USER" w:date="2017-06-01T16:06:00Z">
            <w:rPr>
              <w:rFonts w:eastAsiaTheme="minorHAnsi"/>
              <w:color w:val="000000"/>
              <w:lang w:val="en-US"/>
            </w:rPr>
          </w:rPrChange>
        </w:rPr>
      </w:pPr>
      <w:r w:rsidRPr="00987E5B">
        <w:rPr>
          <w:rFonts w:eastAsiaTheme="minorHAnsi"/>
          <w:i/>
          <w:color w:val="000000"/>
          <w:lang w:val="en-US"/>
          <w:rPrChange w:id="344" w:author="USER" w:date="2017-06-01T16:06:00Z">
            <w:rPr>
              <w:rFonts w:eastAsiaTheme="minorHAnsi"/>
              <w:color w:val="000000"/>
              <w:lang w:val="en-US"/>
            </w:rPr>
          </w:rPrChange>
        </w:rPr>
        <w:t>The Deposit Slips report lists receipts by deposit number, and groups the receipts by receipt type. In a multicurrency ledger, if a deposit includes multiple currencies, the deposits are also grouped by currency.</w:t>
      </w:r>
    </w:p>
    <w:p w14:paraId="3409D346" w14:textId="77777777" w:rsidR="00CA607C" w:rsidRPr="004A1AB8" w:rsidRDefault="00CA607C" w:rsidP="00815025">
      <w:pPr>
        <w:autoSpaceDE w:val="0"/>
        <w:autoSpaceDN w:val="0"/>
        <w:adjustRightInd w:val="0"/>
        <w:rPr>
          <w:rFonts w:eastAsiaTheme="minorHAnsi"/>
          <w:color w:val="000000"/>
          <w:lang w:val="en-US"/>
        </w:rPr>
      </w:pPr>
    </w:p>
    <w:p w14:paraId="77FB0010"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 xml:space="preserve">You can print this report only if you first selected the </w:t>
      </w:r>
      <w:r w:rsidRPr="004A1AB8">
        <w:rPr>
          <w:rFonts w:eastAsiaTheme="minorHAnsi"/>
          <w:b/>
          <w:bCs/>
          <w:color w:val="000000"/>
          <w:lang w:val="en-US"/>
        </w:rPr>
        <w:t xml:space="preserve">Allow Printing of Deposit Slips </w:t>
      </w:r>
      <w:r w:rsidRPr="004A1AB8">
        <w:rPr>
          <w:rFonts w:eastAsiaTheme="minorHAnsi"/>
          <w:color w:val="000000"/>
          <w:lang w:val="en-US"/>
        </w:rPr>
        <w:t>option on the A/R Options screen.</w:t>
      </w:r>
    </w:p>
    <w:p w14:paraId="733E6BA2" w14:textId="77777777" w:rsidR="00CA607C" w:rsidRPr="004A1AB8" w:rsidRDefault="00CA607C" w:rsidP="00815025">
      <w:pPr>
        <w:autoSpaceDE w:val="0"/>
        <w:autoSpaceDN w:val="0"/>
        <w:adjustRightInd w:val="0"/>
        <w:rPr>
          <w:rFonts w:eastAsiaTheme="minorHAnsi"/>
          <w:color w:val="000000"/>
          <w:lang w:val="en-US"/>
        </w:rPr>
      </w:pPr>
    </w:p>
    <w:p w14:paraId="3CB40F93"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 xml:space="preserve">If you select the </w:t>
      </w:r>
      <w:r w:rsidRPr="004A1AB8">
        <w:rPr>
          <w:rFonts w:eastAsiaTheme="minorHAnsi"/>
          <w:b/>
          <w:bCs/>
          <w:color w:val="000000"/>
          <w:lang w:val="en-US"/>
        </w:rPr>
        <w:t xml:space="preserve">Create Deposit Slip When Receipt Batch Is Created </w:t>
      </w:r>
      <w:r w:rsidRPr="004A1AB8">
        <w:rPr>
          <w:rFonts w:eastAsiaTheme="minorHAnsi"/>
          <w:color w:val="000000"/>
          <w:lang w:val="en-US"/>
        </w:rPr>
        <w:t>option (on the A/R Options screen),</w:t>
      </w:r>
    </w:p>
    <w:p w14:paraId="62C65FA1" w14:textId="77777777" w:rsidR="00CA607C" w:rsidRPr="004A1AB8" w:rsidRDefault="00CA607C" w:rsidP="00815025">
      <w:pPr>
        <w:autoSpaceDE w:val="0"/>
        <w:autoSpaceDN w:val="0"/>
        <w:adjustRightInd w:val="0"/>
        <w:rPr>
          <w:rFonts w:eastAsiaTheme="minorHAnsi"/>
          <w:color w:val="000000"/>
          <w:lang w:val="en-US"/>
        </w:rPr>
      </w:pPr>
    </w:p>
    <w:p w14:paraId="6F4F8C89"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Accounts Receivable automatically assigns a unique deposit slip number to each receipt batch.</w:t>
      </w:r>
    </w:p>
    <w:p w14:paraId="59CF56EF" w14:textId="77777777" w:rsidR="00815025" w:rsidRPr="004A1AB8" w:rsidRDefault="00815025" w:rsidP="00815025">
      <w:pPr>
        <w:autoSpaceDE w:val="0"/>
        <w:autoSpaceDN w:val="0"/>
        <w:adjustRightInd w:val="0"/>
        <w:rPr>
          <w:rFonts w:eastAsiaTheme="minorHAnsi"/>
          <w:b/>
          <w:bCs/>
          <w:color w:val="000000"/>
          <w:lang w:val="en-US"/>
        </w:rPr>
      </w:pPr>
    </w:p>
    <w:p w14:paraId="0246EFB6"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b/>
          <w:bCs/>
          <w:color w:val="000000"/>
          <w:lang w:val="en-US"/>
        </w:rPr>
        <w:t xml:space="preserve">Tip: </w:t>
      </w:r>
      <w:r w:rsidRPr="004A1AB8">
        <w:rPr>
          <w:rFonts w:eastAsiaTheme="minorHAnsi"/>
          <w:color w:val="000000"/>
          <w:lang w:val="en-US"/>
        </w:rPr>
        <w:t>To simplify bank reconciliation at month end, you should prepare a separate deposit slip for each receipt batch, rather than combine receipts from more than one batch on a single deposit slip, or vice versa.</w:t>
      </w:r>
    </w:p>
    <w:p w14:paraId="7666C745" w14:textId="77777777" w:rsidR="00815025" w:rsidRPr="004A1AB8" w:rsidRDefault="00815025" w:rsidP="00815025">
      <w:pPr>
        <w:autoSpaceDE w:val="0"/>
        <w:autoSpaceDN w:val="0"/>
        <w:adjustRightInd w:val="0"/>
        <w:rPr>
          <w:rFonts w:eastAsiaTheme="minorHAnsi"/>
          <w:color w:val="2A3456"/>
          <w:lang w:val="en-US"/>
        </w:rPr>
      </w:pPr>
    </w:p>
    <w:p w14:paraId="5FF79E13" w14:textId="77777777" w:rsidR="00815025" w:rsidRPr="004A1AB8" w:rsidRDefault="00815025" w:rsidP="00815025">
      <w:pPr>
        <w:autoSpaceDE w:val="0"/>
        <w:autoSpaceDN w:val="0"/>
        <w:adjustRightInd w:val="0"/>
        <w:rPr>
          <w:rFonts w:eastAsiaTheme="minorHAnsi"/>
          <w:color w:val="2A3456"/>
          <w:lang w:val="en-US"/>
        </w:rPr>
      </w:pPr>
      <w:r w:rsidRPr="004A1AB8">
        <w:rPr>
          <w:rFonts w:eastAsiaTheme="minorHAnsi"/>
          <w:color w:val="2A3456"/>
          <w:lang w:val="en-US"/>
        </w:rPr>
        <w:t>When to Print</w:t>
      </w:r>
    </w:p>
    <w:p w14:paraId="397820FC"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Print the report when you finish entering a batch of receipts for deposit and are ready to fill out a bank deposit slip.</w:t>
      </w:r>
    </w:p>
    <w:p w14:paraId="50963478" w14:textId="77777777" w:rsidR="00815025" w:rsidRPr="004A1AB8" w:rsidRDefault="00815025" w:rsidP="00815025">
      <w:pPr>
        <w:autoSpaceDE w:val="0"/>
        <w:autoSpaceDN w:val="0"/>
        <w:adjustRightInd w:val="0"/>
        <w:rPr>
          <w:rFonts w:eastAsiaTheme="minorHAnsi"/>
          <w:color w:val="396AA8"/>
          <w:lang w:val="en-US"/>
        </w:rPr>
      </w:pPr>
    </w:p>
    <w:p w14:paraId="2D67C007" w14:textId="77777777" w:rsidR="00815025" w:rsidRPr="004A1AB8" w:rsidRDefault="00815025" w:rsidP="00815025">
      <w:pPr>
        <w:autoSpaceDE w:val="0"/>
        <w:autoSpaceDN w:val="0"/>
        <w:adjustRightInd w:val="0"/>
        <w:rPr>
          <w:rFonts w:eastAsiaTheme="minorHAnsi"/>
          <w:color w:val="396AA8"/>
          <w:lang w:val="en-US"/>
        </w:rPr>
      </w:pPr>
      <w:r w:rsidRPr="004A1AB8">
        <w:rPr>
          <w:rFonts w:eastAsiaTheme="minorHAnsi"/>
          <w:color w:val="396AA8"/>
          <w:lang w:val="en-US"/>
        </w:rPr>
        <w:t>Before you start</w:t>
      </w:r>
    </w:p>
    <w:p w14:paraId="003E9D9F" w14:textId="77777777" w:rsidR="00815025" w:rsidRPr="004A1AB8" w:rsidRDefault="00CA607C" w:rsidP="00815025">
      <w:pPr>
        <w:autoSpaceDE w:val="0"/>
        <w:autoSpaceDN w:val="0"/>
        <w:adjustRightInd w:val="0"/>
        <w:rPr>
          <w:rFonts w:eastAsiaTheme="minorHAnsi"/>
          <w:color w:val="000000"/>
          <w:lang w:val="en-US"/>
        </w:rPr>
      </w:pPr>
      <w:r w:rsidRPr="004A1AB8">
        <w:rPr>
          <w:rFonts w:eastAsiaTheme="minorHAnsi"/>
          <w:color w:val="000000"/>
          <w:lang w:val="en-US"/>
        </w:rPr>
        <w:t>Make sure</w:t>
      </w:r>
      <w:r w:rsidR="00815025" w:rsidRPr="004A1AB8">
        <w:rPr>
          <w:rFonts w:eastAsiaTheme="minorHAnsi"/>
          <w:color w:val="000000"/>
          <w:lang w:val="en-US"/>
        </w:rPr>
        <w:t xml:space="preserve"> </w:t>
      </w:r>
      <w:r w:rsidR="00815025" w:rsidRPr="004A1AB8">
        <w:rPr>
          <w:rFonts w:eastAsiaTheme="minorHAnsi"/>
          <w:b/>
          <w:bCs/>
          <w:color w:val="000000"/>
          <w:lang w:val="en-US"/>
        </w:rPr>
        <w:t xml:space="preserve">Allow Printing of Deposit Slips </w:t>
      </w:r>
      <w:r w:rsidR="00815025" w:rsidRPr="004A1AB8">
        <w:rPr>
          <w:rFonts w:eastAsiaTheme="minorHAnsi"/>
          <w:color w:val="000000"/>
          <w:lang w:val="en-US"/>
        </w:rPr>
        <w:t>option is selected on the A/R Options screen.</w:t>
      </w:r>
    </w:p>
    <w:p w14:paraId="7D317E67" w14:textId="77777777" w:rsidR="00CA607C" w:rsidRPr="004A1AB8" w:rsidRDefault="00CA607C" w:rsidP="00815025">
      <w:pPr>
        <w:autoSpaceDE w:val="0"/>
        <w:autoSpaceDN w:val="0"/>
        <w:adjustRightInd w:val="0"/>
        <w:rPr>
          <w:rFonts w:eastAsiaTheme="minorHAnsi"/>
          <w:color w:val="000000"/>
          <w:lang w:val="en-US"/>
        </w:rPr>
      </w:pPr>
    </w:p>
    <w:p w14:paraId="6ECB249C"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If you use Payment Processing, finish processing credit card payments before you print the deposit slip.</w:t>
      </w:r>
    </w:p>
    <w:p w14:paraId="0248722E" w14:textId="77777777" w:rsidR="00CA607C" w:rsidRPr="004A1AB8" w:rsidRDefault="00CA607C" w:rsidP="00815025">
      <w:pPr>
        <w:autoSpaceDE w:val="0"/>
        <w:autoSpaceDN w:val="0"/>
        <w:adjustRightInd w:val="0"/>
        <w:rPr>
          <w:rFonts w:eastAsiaTheme="minorHAnsi"/>
          <w:b/>
          <w:bCs/>
          <w:color w:val="000000"/>
          <w:lang w:val="en-US"/>
        </w:rPr>
      </w:pPr>
    </w:p>
    <w:p w14:paraId="30510BC7"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b/>
          <w:bCs/>
          <w:color w:val="000000"/>
          <w:lang w:val="en-US"/>
        </w:rPr>
        <w:t xml:space="preserve">Warning! </w:t>
      </w:r>
      <w:r w:rsidRPr="004A1AB8">
        <w:rPr>
          <w:rFonts w:eastAsiaTheme="minorHAnsi"/>
          <w:color w:val="000000"/>
          <w:lang w:val="en-US"/>
        </w:rPr>
        <w:t xml:space="preserve">If the </w:t>
      </w:r>
      <w:r w:rsidRPr="004A1AB8">
        <w:rPr>
          <w:rFonts w:eastAsiaTheme="minorHAnsi"/>
          <w:b/>
          <w:bCs/>
          <w:color w:val="000000"/>
          <w:lang w:val="en-US"/>
        </w:rPr>
        <w:t xml:space="preserve">Allow Edit after Deposit Slip Printed </w:t>
      </w:r>
      <w:r w:rsidRPr="004A1AB8">
        <w:rPr>
          <w:rFonts w:eastAsiaTheme="minorHAnsi"/>
          <w:color w:val="000000"/>
          <w:lang w:val="en-US"/>
        </w:rPr>
        <w:t xml:space="preserve">option is not selected on the A/R options screen, the </w:t>
      </w:r>
      <w:r w:rsidRPr="004A1AB8">
        <w:rPr>
          <w:rFonts w:eastAsiaTheme="minorHAnsi"/>
          <w:b/>
          <w:bCs/>
          <w:color w:val="000000"/>
          <w:lang w:val="en-US"/>
        </w:rPr>
        <w:t xml:space="preserve">Charge </w:t>
      </w:r>
      <w:r w:rsidRPr="004A1AB8">
        <w:rPr>
          <w:rFonts w:eastAsiaTheme="minorHAnsi"/>
          <w:color w:val="000000"/>
          <w:lang w:val="en-US"/>
        </w:rPr>
        <w:t xml:space="preserve">and </w:t>
      </w:r>
      <w:r w:rsidRPr="004A1AB8">
        <w:rPr>
          <w:rFonts w:eastAsiaTheme="minorHAnsi"/>
          <w:b/>
          <w:bCs/>
          <w:color w:val="000000"/>
          <w:lang w:val="en-US"/>
        </w:rPr>
        <w:t xml:space="preserve">Quick Charge </w:t>
      </w:r>
      <w:r w:rsidRPr="004A1AB8">
        <w:rPr>
          <w:rFonts w:eastAsiaTheme="minorHAnsi"/>
          <w:color w:val="000000"/>
          <w:lang w:val="en-US"/>
        </w:rPr>
        <w:t>buttons are not available after you print the deposit slip, and you cannot process the credit card payments.</w:t>
      </w:r>
    </w:p>
    <w:p w14:paraId="303DAC8F" w14:textId="77777777" w:rsidR="00815025" w:rsidRPr="00987E5B" w:rsidRDefault="00815025" w:rsidP="00815025">
      <w:pPr>
        <w:autoSpaceDE w:val="0"/>
        <w:autoSpaceDN w:val="0"/>
        <w:adjustRightInd w:val="0"/>
        <w:rPr>
          <w:ins w:id="345" w:author="Priscilla Hope" w:date="2017-05-30T15:31:00Z"/>
          <w:rFonts w:eastAsiaTheme="minorHAnsi"/>
          <w:i/>
          <w:color w:val="000000"/>
          <w:lang w:val="en-US"/>
          <w:rPrChange w:id="346" w:author="USER" w:date="2017-06-01T16:07:00Z">
            <w:rPr>
              <w:ins w:id="347" w:author="Priscilla Hope" w:date="2017-05-30T15:31:00Z"/>
              <w:rFonts w:eastAsiaTheme="minorHAnsi"/>
              <w:color w:val="000000"/>
              <w:lang w:val="en-US"/>
            </w:rPr>
          </w:rPrChange>
        </w:rPr>
      </w:pPr>
      <w:r w:rsidRPr="00987E5B">
        <w:rPr>
          <w:rFonts w:eastAsiaTheme="minorHAnsi"/>
          <w:i/>
          <w:color w:val="000000"/>
          <w:lang w:val="en-US"/>
          <w:rPrChange w:id="348" w:author="USER" w:date="2017-06-01T16:07:00Z">
            <w:rPr>
              <w:rFonts w:eastAsiaTheme="minorHAnsi"/>
              <w:color w:val="000000"/>
              <w:lang w:val="en-US"/>
            </w:rPr>
          </w:rPrChange>
        </w:rPr>
        <w:t>If necessary, change the format for the deposit slip you want to print.</w:t>
      </w:r>
    </w:p>
    <w:p w14:paraId="736B4861" w14:textId="77777777" w:rsidR="00073C17" w:rsidRPr="004A1AB8" w:rsidRDefault="00073C17" w:rsidP="00815025">
      <w:pPr>
        <w:autoSpaceDE w:val="0"/>
        <w:autoSpaceDN w:val="0"/>
        <w:adjustRightInd w:val="0"/>
        <w:rPr>
          <w:rFonts w:eastAsiaTheme="minorHAnsi"/>
          <w:color w:val="000000"/>
          <w:lang w:val="en-US"/>
        </w:rPr>
      </w:pPr>
    </w:p>
    <w:p w14:paraId="4911BD92" w14:textId="77777777" w:rsidR="00815025" w:rsidRPr="004A1AB8" w:rsidRDefault="00815025" w:rsidP="00815025">
      <w:pPr>
        <w:autoSpaceDE w:val="0"/>
        <w:autoSpaceDN w:val="0"/>
        <w:adjustRightInd w:val="0"/>
        <w:rPr>
          <w:rFonts w:eastAsiaTheme="minorHAnsi"/>
          <w:b/>
          <w:bCs/>
          <w:color w:val="000000"/>
          <w:lang w:val="en-US"/>
        </w:rPr>
      </w:pPr>
      <w:r w:rsidRPr="004A1AB8">
        <w:rPr>
          <w:rFonts w:eastAsiaTheme="minorHAnsi"/>
          <w:b/>
          <w:bCs/>
          <w:color w:val="000000"/>
          <w:lang w:val="en-US"/>
        </w:rPr>
        <w:t>To print the report:</w:t>
      </w:r>
    </w:p>
    <w:p w14:paraId="48A258CA" w14:textId="77777777" w:rsidR="00CA607C" w:rsidRPr="004A1AB8" w:rsidRDefault="00CA607C" w:rsidP="00815025">
      <w:pPr>
        <w:autoSpaceDE w:val="0"/>
        <w:autoSpaceDN w:val="0"/>
        <w:adjustRightInd w:val="0"/>
        <w:rPr>
          <w:rFonts w:eastAsiaTheme="minorHAnsi"/>
          <w:color w:val="000000"/>
          <w:lang w:val="en-US"/>
        </w:rPr>
      </w:pPr>
    </w:p>
    <w:p w14:paraId="1735138E" w14:textId="77777777" w:rsidR="00815025" w:rsidRPr="004A1AB8" w:rsidRDefault="00B36B9A" w:rsidP="00815025">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815025" w:rsidRPr="004A1AB8">
        <w:rPr>
          <w:rFonts w:eastAsiaTheme="minorHAnsi"/>
          <w:color w:val="000000"/>
          <w:lang w:val="en-US"/>
        </w:rPr>
        <w:t xml:space="preserve">Open </w:t>
      </w:r>
      <w:r w:rsidR="00815025" w:rsidRPr="004A1AB8">
        <w:rPr>
          <w:rFonts w:eastAsiaTheme="minorHAnsi"/>
          <w:b/>
          <w:bCs/>
          <w:color w:val="000000"/>
          <w:lang w:val="en-US"/>
        </w:rPr>
        <w:t xml:space="preserve">Accounts Receivable </w:t>
      </w:r>
      <w:r w:rsidR="00815025" w:rsidRPr="004A1AB8">
        <w:rPr>
          <w:rFonts w:eastAsiaTheme="minorHAnsi"/>
          <w:color w:val="000000"/>
          <w:lang w:val="en-US"/>
        </w:rPr>
        <w:t xml:space="preserve">&gt; </w:t>
      </w:r>
      <w:r w:rsidRPr="004A1AB8">
        <w:rPr>
          <w:rFonts w:eastAsiaTheme="minorHAnsi"/>
          <w:b/>
          <w:bCs/>
          <w:color w:val="000000"/>
          <w:lang w:val="en-US"/>
        </w:rPr>
        <w:t>A/R Transaction Reports</w:t>
      </w:r>
      <w:r w:rsidR="00815025" w:rsidRPr="004A1AB8">
        <w:rPr>
          <w:rFonts w:eastAsiaTheme="minorHAnsi"/>
          <w:color w:val="000000"/>
          <w:lang w:val="en-US"/>
        </w:rPr>
        <w:t xml:space="preserve"> &gt; </w:t>
      </w:r>
      <w:r w:rsidR="00815025" w:rsidRPr="004A1AB8">
        <w:rPr>
          <w:rFonts w:eastAsiaTheme="minorHAnsi"/>
          <w:b/>
          <w:bCs/>
          <w:color w:val="000000"/>
          <w:lang w:val="en-US"/>
        </w:rPr>
        <w:t>Deposit Slips</w:t>
      </w:r>
      <w:r w:rsidR="00815025" w:rsidRPr="004A1AB8">
        <w:rPr>
          <w:rFonts w:eastAsiaTheme="minorHAnsi"/>
          <w:color w:val="000000"/>
          <w:lang w:val="en-US"/>
        </w:rPr>
        <w:t>.</w:t>
      </w:r>
    </w:p>
    <w:p w14:paraId="6A3BDDB7" w14:textId="5533F132" w:rsidR="00B36B9A" w:rsidRPr="004A1AB8" w:rsidRDefault="00D631B6" w:rsidP="00815025">
      <w:pPr>
        <w:autoSpaceDE w:val="0"/>
        <w:autoSpaceDN w:val="0"/>
        <w:adjustRightInd w:val="0"/>
        <w:rPr>
          <w:rFonts w:eastAsiaTheme="minorHAnsi"/>
          <w:color w:val="000000"/>
          <w:lang w:val="en-US"/>
        </w:rPr>
      </w:pPr>
      <w:ins w:id="349" w:author="Priscilla Hope" w:date="2017-05-30T15:37:00Z">
        <w:r>
          <w:rPr>
            <w:rFonts w:eastAsiaTheme="minorHAnsi"/>
            <w:color w:val="000000"/>
            <w:lang w:val="en-US"/>
          </w:rPr>
          <w:t xml:space="preserve"> </w:t>
        </w:r>
      </w:ins>
    </w:p>
    <w:p w14:paraId="15B598FD" w14:textId="77777777" w:rsidR="00815025" w:rsidRPr="004A1AB8" w:rsidRDefault="00B36B9A" w:rsidP="00815025">
      <w:pPr>
        <w:autoSpaceDE w:val="0"/>
        <w:autoSpaceDN w:val="0"/>
        <w:adjustRightInd w:val="0"/>
        <w:rPr>
          <w:rFonts w:eastAsiaTheme="minorHAnsi"/>
          <w:color w:val="000000"/>
          <w:lang w:val="en-US"/>
        </w:rPr>
      </w:pPr>
      <w:r w:rsidRPr="004A1AB8">
        <w:rPr>
          <w:rFonts w:eastAsiaTheme="minorHAnsi"/>
          <w:color w:val="000000"/>
          <w:lang w:val="en-US"/>
        </w:rPr>
        <w:t xml:space="preserve">2. </w:t>
      </w:r>
      <w:r w:rsidR="00815025" w:rsidRPr="004A1AB8">
        <w:rPr>
          <w:rFonts w:eastAsiaTheme="minorHAnsi"/>
          <w:color w:val="000000"/>
          <w:lang w:val="en-US"/>
        </w:rPr>
        <w:t xml:space="preserve">In the </w:t>
      </w:r>
      <w:r w:rsidR="00815025" w:rsidRPr="004A1AB8">
        <w:rPr>
          <w:rFonts w:eastAsiaTheme="minorHAnsi"/>
          <w:b/>
          <w:bCs/>
          <w:color w:val="000000"/>
          <w:lang w:val="en-US"/>
        </w:rPr>
        <w:t xml:space="preserve">Use Deposit Slip </w:t>
      </w:r>
      <w:r w:rsidR="00815025" w:rsidRPr="004A1AB8">
        <w:rPr>
          <w:rFonts w:eastAsiaTheme="minorHAnsi"/>
          <w:color w:val="000000"/>
          <w:lang w:val="en-US"/>
        </w:rPr>
        <w:t>field, type the name of the format you use for printing deposit slips for the bank.</w:t>
      </w:r>
    </w:p>
    <w:p w14:paraId="72BADDC6" w14:textId="77777777" w:rsidR="00CA607C" w:rsidRPr="004A1AB8" w:rsidRDefault="00CA607C" w:rsidP="00815025">
      <w:pPr>
        <w:autoSpaceDE w:val="0"/>
        <w:autoSpaceDN w:val="0"/>
        <w:adjustRightInd w:val="0"/>
        <w:rPr>
          <w:rFonts w:eastAsiaTheme="minorHAnsi"/>
          <w:color w:val="000000"/>
          <w:lang w:val="en-US"/>
        </w:rPr>
      </w:pPr>
    </w:p>
    <w:p w14:paraId="05DAFA28"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The default deposit slip form, BKDPST01.RPT, is formatted for laser printers and includes cash and check receipts only.</w:t>
      </w:r>
    </w:p>
    <w:p w14:paraId="3CBB8282" w14:textId="77777777" w:rsidR="00CA607C" w:rsidRPr="004A1AB8" w:rsidRDefault="00CA607C" w:rsidP="00815025">
      <w:pPr>
        <w:autoSpaceDE w:val="0"/>
        <w:autoSpaceDN w:val="0"/>
        <w:adjustRightInd w:val="0"/>
        <w:rPr>
          <w:rFonts w:eastAsiaTheme="minorHAnsi"/>
          <w:color w:val="000000"/>
          <w:lang w:val="en-US"/>
        </w:rPr>
      </w:pPr>
    </w:p>
    <w:p w14:paraId="008A94FD" w14:textId="77777777"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The form BKDPST02.RPT includes checks, cash, and the other receipt types you use. It also includes a form that helps you fill in</w:t>
      </w:r>
      <w:r w:rsidR="00B36B9A" w:rsidRPr="004A1AB8">
        <w:rPr>
          <w:rFonts w:eastAsiaTheme="minorHAnsi"/>
          <w:color w:val="000000"/>
          <w:lang w:val="en-US"/>
        </w:rPr>
        <w:t xml:space="preserve"> an official bank deposit slip.</w:t>
      </w:r>
    </w:p>
    <w:p w14:paraId="5F8266A1" w14:textId="77777777" w:rsidR="00B36B9A" w:rsidRPr="004A1AB8" w:rsidRDefault="00B36B9A" w:rsidP="00815025">
      <w:pPr>
        <w:autoSpaceDE w:val="0"/>
        <w:autoSpaceDN w:val="0"/>
        <w:adjustRightInd w:val="0"/>
        <w:rPr>
          <w:rFonts w:eastAsiaTheme="minorHAnsi"/>
          <w:color w:val="000000"/>
          <w:lang w:val="en-US"/>
        </w:rPr>
      </w:pPr>
    </w:p>
    <w:p w14:paraId="28A81B96" w14:textId="77777777" w:rsidR="00930871"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3. Select additional options, as follows:</w:t>
      </w:r>
    </w:p>
    <w:p w14:paraId="54371A6A" w14:textId="77777777" w:rsidR="00B36B9A" w:rsidRPr="004A1AB8" w:rsidRDefault="00B36B9A" w:rsidP="00815025">
      <w:pPr>
        <w:autoSpaceDE w:val="0"/>
        <w:autoSpaceDN w:val="0"/>
        <w:adjustRightInd w:val="0"/>
        <w:rPr>
          <w:rFonts w:eastAsiaTheme="minorHAnsi"/>
          <w:color w:val="000000"/>
          <w:lang w:val="en-US"/>
        </w:rPr>
      </w:pPr>
    </w:p>
    <w:p w14:paraId="60FD34F0" w14:textId="77777777"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t xml:space="preserve">Reprint Previously Printed Deposit Slips. </w:t>
      </w:r>
      <w:r w:rsidRPr="004A1AB8">
        <w:rPr>
          <w:rFonts w:eastAsiaTheme="minorHAnsi"/>
          <w:lang w:val="en-US"/>
        </w:rPr>
        <w:t>Select this option if you want to print new copies of deposit slips you printed before.</w:t>
      </w:r>
    </w:p>
    <w:p w14:paraId="6CE4D29F" w14:textId="77777777" w:rsidR="00B36B9A" w:rsidRPr="004A1AB8" w:rsidRDefault="00B36B9A" w:rsidP="00B36B9A">
      <w:pPr>
        <w:autoSpaceDE w:val="0"/>
        <w:autoSpaceDN w:val="0"/>
        <w:adjustRightInd w:val="0"/>
        <w:rPr>
          <w:rFonts w:eastAsiaTheme="minorHAnsi"/>
          <w:b/>
          <w:bCs/>
          <w:lang w:val="en-US"/>
        </w:rPr>
      </w:pPr>
    </w:p>
    <w:p w14:paraId="21710C22" w14:textId="77777777"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t xml:space="preserve">Bank Code. </w:t>
      </w:r>
      <w:r w:rsidRPr="004A1AB8">
        <w:rPr>
          <w:rFonts w:eastAsiaTheme="minorHAnsi"/>
          <w:lang w:val="en-US"/>
        </w:rPr>
        <w:t>Accept the displayed bank code or specify another one.</w:t>
      </w:r>
    </w:p>
    <w:p w14:paraId="08EB3D43" w14:textId="77777777" w:rsidR="00B36B9A" w:rsidRPr="004A1AB8" w:rsidRDefault="00B36B9A" w:rsidP="00B36B9A">
      <w:pPr>
        <w:autoSpaceDE w:val="0"/>
        <w:autoSpaceDN w:val="0"/>
        <w:adjustRightInd w:val="0"/>
        <w:rPr>
          <w:rFonts w:eastAsiaTheme="minorHAnsi"/>
          <w:lang w:val="en-US"/>
        </w:rPr>
      </w:pPr>
    </w:p>
    <w:p w14:paraId="4399DCB3" w14:textId="77777777" w:rsidR="00B36B9A" w:rsidRPr="004A1AB8" w:rsidRDefault="00B36B9A" w:rsidP="00B36B9A">
      <w:pPr>
        <w:autoSpaceDE w:val="0"/>
        <w:autoSpaceDN w:val="0"/>
        <w:adjustRightInd w:val="0"/>
        <w:rPr>
          <w:rFonts w:eastAsiaTheme="minorHAnsi"/>
          <w:lang w:val="en-US"/>
        </w:rPr>
      </w:pPr>
      <w:r w:rsidRPr="004A1AB8">
        <w:rPr>
          <w:rFonts w:eastAsiaTheme="minorHAnsi"/>
          <w:lang w:val="en-US"/>
        </w:rPr>
        <w:t>Select the bank code that matches the bank code in the batches for which you want to print deposit slips.</w:t>
      </w:r>
    </w:p>
    <w:p w14:paraId="00B4A310" w14:textId="77777777" w:rsidR="00B36B9A" w:rsidRPr="004A1AB8" w:rsidRDefault="00B36B9A" w:rsidP="00B36B9A">
      <w:pPr>
        <w:autoSpaceDE w:val="0"/>
        <w:autoSpaceDN w:val="0"/>
        <w:adjustRightInd w:val="0"/>
        <w:rPr>
          <w:rFonts w:eastAsiaTheme="minorHAnsi"/>
          <w:lang w:val="en-US"/>
        </w:rPr>
      </w:pPr>
      <w:r w:rsidRPr="004A1AB8">
        <w:rPr>
          <w:rFonts w:eastAsiaTheme="minorHAnsi"/>
          <w:lang w:val="en-US"/>
        </w:rPr>
        <w:t>If other bank codes are used in the range of batches you specify, Accounts Receivable prints deposit slips only for the batches that use the bank code you enter in this field.</w:t>
      </w:r>
    </w:p>
    <w:p w14:paraId="2CE03CBC" w14:textId="77777777" w:rsidR="00B36B9A" w:rsidRPr="004A1AB8" w:rsidRDefault="00B36B9A" w:rsidP="00B36B9A">
      <w:pPr>
        <w:autoSpaceDE w:val="0"/>
        <w:autoSpaceDN w:val="0"/>
        <w:adjustRightInd w:val="0"/>
        <w:rPr>
          <w:rFonts w:eastAsiaTheme="minorHAnsi"/>
          <w:b/>
          <w:bCs/>
          <w:lang w:val="en-US"/>
        </w:rPr>
      </w:pPr>
    </w:p>
    <w:p w14:paraId="3186BA50" w14:textId="77777777"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t xml:space="preserve">From Deposit Number/To Deposit Number. </w:t>
      </w:r>
      <w:r w:rsidRPr="004A1AB8">
        <w:rPr>
          <w:rFonts w:eastAsiaTheme="minorHAnsi"/>
          <w:lang w:val="en-US"/>
        </w:rPr>
        <w:t>Specify the range of deposits for which you want to print deposit slips, or accept the default values to include all deposit numbers.</w:t>
      </w:r>
    </w:p>
    <w:p w14:paraId="18A64F04" w14:textId="77777777" w:rsidR="00B36B9A" w:rsidRPr="004A1AB8" w:rsidRDefault="00B36B9A" w:rsidP="00B36B9A">
      <w:pPr>
        <w:autoSpaceDE w:val="0"/>
        <w:autoSpaceDN w:val="0"/>
        <w:adjustRightInd w:val="0"/>
        <w:rPr>
          <w:rFonts w:eastAsiaTheme="minorHAnsi"/>
          <w:lang w:val="en-US"/>
        </w:rPr>
      </w:pPr>
    </w:p>
    <w:p w14:paraId="3F321446" w14:textId="77777777" w:rsidR="00B36B9A" w:rsidRPr="004A1AB8" w:rsidRDefault="00B36B9A" w:rsidP="004A1AB8">
      <w:pPr>
        <w:pStyle w:val="ListParagraph"/>
        <w:numPr>
          <w:ilvl w:val="0"/>
          <w:numId w:val="85"/>
        </w:numPr>
        <w:autoSpaceDE w:val="0"/>
        <w:autoSpaceDN w:val="0"/>
        <w:adjustRightInd w:val="0"/>
        <w:rPr>
          <w:rFonts w:eastAsiaTheme="minorHAnsi"/>
          <w:lang w:val="en-US"/>
        </w:rPr>
      </w:pPr>
      <w:r w:rsidRPr="004A1AB8">
        <w:rPr>
          <w:rFonts w:eastAsiaTheme="minorHAnsi"/>
          <w:lang w:val="en-US"/>
        </w:rPr>
        <w:t xml:space="preserve">Click </w:t>
      </w:r>
      <w:r w:rsidRPr="004A1AB8">
        <w:rPr>
          <w:rFonts w:eastAsiaTheme="minorHAnsi"/>
          <w:b/>
          <w:bCs/>
          <w:lang w:val="en-US"/>
        </w:rPr>
        <w:t>Print</w:t>
      </w:r>
      <w:r w:rsidRPr="004A1AB8">
        <w:rPr>
          <w:rFonts w:eastAsiaTheme="minorHAnsi"/>
          <w:lang w:val="en-US"/>
        </w:rPr>
        <w:t>.</w:t>
      </w:r>
    </w:p>
    <w:p w14:paraId="7F408C04" w14:textId="77777777" w:rsidR="00E10223" w:rsidRDefault="00E10223">
      <w:pPr>
        <w:spacing w:after="200" w:line="276" w:lineRule="auto"/>
        <w:rPr>
          <w:rFonts w:eastAsiaTheme="minorHAnsi"/>
          <w:lang w:val="en-US"/>
        </w:rPr>
      </w:pPr>
      <w:r>
        <w:rPr>
          <w:rFonts w:eastAsiaTheme="minorHAnsi"/>
          <w:lang w:val="en-US"/>
        </w:rPr>
        <w:br w:type="page"/>
      </w:r>
    </w:p>
    <w:p w14:paraId="6A488204" w14:textId="77777777" w:rsidR="00D07457" w:rsidRPr="004A1AB8" w:rsidRDefault="00D07457" w:rsidP="004A1AB8">
      <w:pPr>
        <w:pStyle w:val="Heading2"/>
        <w:rPr>
          <w:rFonts w:eastAsiaTheme="minorHAnsi"/>
          <w:lang w:val="en-US"/>
        </w:rPr>
      </w:pPr>
      <w:bookmarkStart w:id="350" w:name="_Toc480286513"/>
      <w:r w:rsidRPr="004A1AB8">
        <w:rPr>
          <w:rFonts w:eastAsiaTheme="minorHAnsi"/>
          <w:lang w:val="en-US"/>
        </w:rPr>
        <w:lastRenderedPageBreak/>
        <w:t>BANK SERVICES</w:t>
      </w:r>
      <w:bookmarkEnd w:id="350"/>
    </w:p>
    <w:p w14:paraId="7AB0CA5C" w14:textId="77777777" w:rsidR="00D07457" w:rsidRPr="004A1AB8" w:rsidRDefault="00D07457" w:rsidP="00B36B9A">
      <w:pPr>
        <w:autoSpaceDE w:val="0"/>
        <w:autoSpaceDN w:val="0"/>
        <w:adjustRightInd w:val="0"/>
        <w:rPr>
          <w:rFonts w:eastAsiaTheme="minorHAnsi"/>
          <w:lang w:val="en-US"/>
        </w:rPr>
      </w:pPr>
    </w:p>
    <w:p w14:paraId="6B5035BD" w14:textId="77777777" w:rsidR="00D07457" w:rsidRPr="004A1AB8" w:rsidRDefault="00D07457" w:rsidP="00004AFC">
      <w:pPr>
        <w:pStyle w:val="Heading3"/>
        <w:rPr>
          <w:rFonts w:eastAsiaTheme="minorHAnsi"/>
          <w:lang w:val="en-US"/>
        </w:rPr>
      </w:pPr>
      <w:bookmarkStart w:id="351" w:name="_Toc480286514"/>
      <w:r w:rsidRPr="004A1AB8">
        <w:rPr>
          <w:rFonts w:eastAsiaTheme="minorHAnsi"/>
          <w:lang w:val="en-US"/>
        </w:rPr>
        <w:t>Adding Bank Entries</w:t>
      </w:r>
      <w:bookmarkEnd w:id="351"/>
    </w:p>
    <w:p w14:paraId="7F2A797C" w14:textId="77777777"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You use the Bank Entry screen to enter and post bank-related transactions, such as bank service charges or mortgage and loan payments.</w:t>
      </w:r>
    </w:p>
    <w:p w14:paraId="1B83848F" w14:textId="77777777" w:rsidR="00D07457" w:rsidRPr="004A1AB8" w:rsidRDefault="00D07457" w:rsidP="00D07457">
      <w:pPr>
        <w:autoSpaceDE w:val="0"/>
        <w:autoSpaceDN w:val="0"/>
        <w:adjustRightInd w:val="0"/>
        <w:rPr>
          <w:rFonts w:eastAsiaTheme="minorHAnsi"/>
          <w:color w:val="000000"/>
          <w:lang w:val="en-US"/>
        </w:rPr>
      </w:pPr>
      <w:r w:rsidRPr="004A1AB8">
        <w:rPr>
          <w:rFonts w:eastAsiaTheme="minorHAnsi"/>
          <w:b/>
          <w:bCs/>
          <w:color w:val="000000"/>
          <w:lang w:val="en-US"/>
        </w:rPr>
        <w:t xml:space="preserve">Important! </w:t>
      </w:r>
      <w:r w:rsidRPr="004A1AB8">
        <w:rPr>
          <w:rFonts w:eastAsiaTheme="minorHAnsi"/>
          <w:color w:val="000000"/>
          <w:lang w:val="en-US"/>
        </w:rPr>
        <w:t xml:space="preserve">If you add a bank entry by clicking the </w:t>
      </w:r>
      <w:r w:rsidRPr="004A1AB8">
        <w:rPr>
          <w:rFonts w:eastAsiaTheme="minorHAnsi"/>
          <w:b/>
          <w:bCs/>
          <w:color w:val="000000"/>
          <w:lang w:val="en-US"/>
        </w:rPr>
        <w:t xml:space="preserve">Bank Entry </w:t>
      </w:r>
      <w:r w:rsidRPr="004A1AB8">
        <w:rPr>
          <w:rFonts w:eastAsiaTheme="minorHAnsi"/>
          <w:color w:val="000000"/>
          <w:lang w:val="en-US"/>
        </w:rPr>
        <w:t xml:space="preserve">button on the Reconcile Statements screen, you must click the </w:t>
      </w:r>
      <w:r w:rsidRPr="004A1AB8">
        <w:rPr>
          <w:rFonts w:eastAsiaTheme="minorHAnsi"/>
          <w:b/>
          <w:bCs/>
          <w:color w:val="000000"/>
          <w:lang w:val="en-US"/>
        </w:rPr>
        <w:t xml:space="preserve">Calculate </w:t>
      </w:r>
      <w:r w:rsidRPr="004A1AB8">
        <w:rPr>
          <w:rFonts w:eastAsiaTheme="minorHAnsi"/>
          <w:color w:val="000000"/>
          <w:lang w:val="en-US"/>
        </w:rPr>
        <w:t xml:space="preserve">button on the Reconcile Statements screen before saving the reconciliation. If you do not click </w:t>
      </w:r>
      <w:r w:rsidRPr="004A1AB8">
        <w:rPr>
          <w:rFonts w:eastAsiaTheme="minorHAnsi"/>
          <w:b/>
          <w:bCs/>
          <w:color w:val="000000"/>
          <w:lang w:val="en-US"/>
        </w:rPr>
        <w:t>Calculate</w:t>
      </w:r>
      <w:r w:rsidRPr="004A1AB8">
        <w:rPr>
          <w:rFonts w:eastAsiaTheme="minorHAnsi"/>
          <w:color w:val="000000"/>
          <w:lang w:val="en-US"/>
        </w:rPr>
        <w:t>, an error message appears.</w:t>
      </w:r>
    </w:p>
    <w:p w14:paraId="1F8114D4" w14:textId="77777777" w:rsidR="00D07457" w:rsidRPr="004A1AB8" w:rsidRDefault="00D07457" w:rsidP="00D07457">
      <w:pPr>
        <w:autoSpaceDE w:val="0"/>
        <w:autoSpaceDN w:val="0"/>
        <w:adjustRightInd w:val="0"/>
        <w:rPr>
          <w:rFonts w:eastAsiaTheme="minorHAnsi"/>
          <w:b/>
          <w:bCs/>
          <w:color w:val="000000"/>
          <w:lang w:val="en-US"/>
        </w:rPr>
      </w:pPr>
    </w:p>
    <w:p w14:paraId="3608C94E" w14:textId="77777777" w:rsidR="00D07457" w:rsidRPr="004A1AB8" w:rsidRDefault="00D07457" w:rsidP="00D07457">
      <w:pPr>
        <w:autoSpaceDE w:val="0"/>
        <w:autoSpaceDN w:val="0"/>
        <w:adjustRightInd w:val="0"/>
        <w:rPr>
          <w:rFonts w:eastAsiaTheme="minorHAnsi"/>
          <w:b/>
          <w:bCs/>
          <w:color w:val="000000"/>
          <w:lang w:val="en-US"/>
        </w:rPr>
      </w:pPr>
      <w:r w:rsidRPr="004A1AB8">
        <w:rPr>
          <w:rFonts w:eastAsiaTheme="minorHAnsi"/>
          <w:b/>
          <w:bCs/>
          <w:color w:val="000000"/>
          <w:lang w:val="en-US"/>
        </w:rPr>
        <w:t>To add a bank entry:</w:t>
      </w:r>
    </w:p>
    <w:p w14:paraId="0A1F8956" w14:textId="77777777" w:rsidR="00D07457" w:rsidRPr="004A1AB8" w:rsidRDefault="00D07457" w:rsidP="00D07457">
      <w:pPr>
        <w:autoSpaceDE w:val="0"/>
        <w:autoSpaceDN w:val="0"/>
        <w:adjustRightInd w:val="0"/>
        <w:rPr>
          <w:rFonts w:eastAsiaTheme="minorHAnsi"/>
          <w:color w:val="000000"/>
          <w:lang w:val="en-US"/>
        </w:rPr>
      </w:pPr>
    </w:p>
    <w:p w14:paraId="76E44D1B" w14:textId="39F89D2C" w:rsidR="00D07457" w:rsidRDefault="00D07457" w:rsidP="00D07457">
      <w:pPr>
        <w:autoSpaceDE w:val="0"/>
        <w:autoSpaceDN w:val="0"/>
        <w:adjustRightInd w:val="0"/>
        <w:rPr>
          <w:ins w:id="352" w:author="Priscilla Hope" w:date="2017-05-30T16:17:00Z"/>
          <w:rFonts w:eastAsiaTheme="minorHAnsi"/>
          <w:color w:val="000000"/>
          <w:lang w:val="en-US"/>
        </w:rPr>
      </w:pPr>
      <w:r w:rsidRPr="004A1AB8">
        <w:rPr>
          <w:rFonts w:eastAsiaTheme="minorHAnsi"/>
          <w:color w:val="000000"/>
          <w:lang w:val="en-US"/>
        </w:rPr>
        <w:t xml:space="preserve">1. </w:t>
      </w:r>
      <w:r w:rsidRPr="00987E5B">
        <w:rPr>
          <w:rFonts w:eastAsiaTheme="minorHAnsi"/>
          <w:i/>
          <w:color w:val="000000"/>
          <w:lang w:val="en-US"/>
          <w:rPrChange w:id="353" w:author="USER" w:date="2017-06-01T16:07:00Z">
            <w:rPr>
              <w:rFonts w:eastAsiaTheme="minorHAnsi"/>
              <w:color w:val="000000"/>
              <w:lang w:val="en-US"/>
            </w:rPr>
          </w:rPrChange>
        </w:rPr>
        <w:t>Do one of the following:</w:t>
      </w:r>
    </w:p>
    <w:p w14:paraId="7C53E802" w14:textId="77777777" w:rsidR="00D13DC9" w:rsidRPr="004A1AB8" w:rsidRDefault="00D13DC9" w:rsidP="00D07457">
      <w:pPr>
        <w:autoSpaceDE w:val="0"/>
        <w:autoSpaceDN w:val="0"/>
        <w:adjustRightInd w:val="0"/>
        <w:rPr>
          <w:rFonts w:eastAsiaTheme="minorHAnsi"/>
          <w:color w:val="000000"/>
          <w:lang w:val="en-US"/>
        </w:rPr>
      </w:pPr>
    </w:p>
    <w:p w14:paraId="2F6EECBC" w14:textId="77777777"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Bank Entry</w:t>
      </w:r>
      <w:r w:rsidRPr="004A1AB8">
        <w:rPr>
          <w:rFonts w:eastAsiaTheme="minorHAnsi"/>
          <w:color w:val="000000"/>
          <w:lang w:val="en-US"/>
        </w:rPr>
        <w:t>.</w:t>
      </w:r>
    </w:p>
    <w:p w14:paraId="4D7CBFBD" w14:textId="77777777" w:rsidR="00D07457" w:rsidRPr="004A1AB8" w:rsidRDefault="00435B92" w:rsidP="00D07457">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65088" behindDoc="0" locked="0" layoutInCell="1" allowOverlap="1" wp14:anchorId="4DAF6129" wp14:editId="5C2F3D88">
                <wp:simplePos x="0" y="0"/>
                <wp:positionH relativeFrom="margin">
                  <wp:posOffset>3295332</wp:posOffset>
                </wp:positionH>
                <wp:positionV relativeFrom="paragraph">
                  <wp:posOffset>146369</wp:posOffset>
                </wp:positionV>
                <wp:extent cx="551815" cy="337820"/>
                <wp:effectExtent l="0" t="26352" r="31432" b="31433"/>
                <wp:wrapNone/>
                <wp:docPr id="155" name="Notched Right Arrow 15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36B10EC" w14:textId="77777777" w:rsidR="00713C6B" w:rsidRPr="00D8577C" w:rsidRDefault="00713C6B" w:rsidP="00435B92">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F6129" id="Notched Right Arrow 155" o:spid="_x0000_s1122" type="#_x0000_t94" style="position:absolute;margin-left:259.45pt;margin-top:11.55pt;width:43.45pt;height:26.6pt;rotation:90;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" adj="15096,2924" fillcolor="#dbdbdb" strokecolor="#41719c" strokeweight="1pt">
                <v:textbox style="layout-flow:vertical;mso-layout-flow-alt:bottom-to-top">
                  <w:txbxContent>
                    <w:p w14:paraId="436B10EC" w14:textId="77777777" w:rsidR="00713C6B" w:rsidRPr="00D8577C" w:rsidRDefault="00713C6B" w:rsidP="00435B92">
                      <w:pPr>
                        <w:pStyle w:val="NoSpacing"/>
                        <w:jc w:val="center"/>
                        <w:rPr>
                          <w:sz w:val="16"/>
                          <w:szCs w:val="16"/>
                        </w:rPr>
                      </w:pPr>
                      <w:r>
                        <w:rPr>
                          <w:sz w:val="16"/>
                          <w:szCs w:val="16"/>
                        </w:rPr>
                        <w:t>1</w:t>
                      </w:r>
                    </w:p>
                  </w:txbxContent>
                </v:textbox>
                <w10:wrap anchorx="margin"/>
              </v:shape>
            </w:pict>
          </mc:Fallback>
        </mc:AlternateContent>
      </w:r>
      <w:r w:rsidR="00D07457" w:rsidRPr="004A1AB8">
        <w:rPr>
          <w:rFonts w:eastAsiaTheme="minorHAnsi"/>
          <w:color w:val="000000"/>
          <w:lang w:val="en-US"/>
        </w:rPr>
        <w:t xml:space="preserve">On the Reconcile Statements screen or the Reconcile OFX Statements screen, click </w:t>
      </w:r>
      <w:r w:rsidR="00D07457" w:rsidRPr="004A1AB8">
        <w:rPr>
          <w:rFonts w:eastAsiaTheme="minorHAnsi"/>
          <w:b/>
          <w:bCs/>
          <w:color w:val="000000"/>
          <w:lang w:val="en-US"/>
        </w:rPr>
        <w:t>Bank Entry</w:t>
      </w:r>
      <w:r w:rsidR="00D07457" w:rsidRPr="004A1AB8">
        <w:rPr>
          <w:rFonts w:eastAsiaTheme="minorHAnsi"/>
          <w:color w:val="000000"/>
          <w:lang w:val="en-US"/>
        </w:rPr>
        <w:t>.</w:t>
      </w:r>
    </w:p>
    <w:p w14:paraId="45D48E86" w14:textId="77777777" w:rsidR="00D07457" w:rsidRPr="004A1AB8" w:rsidRDefault="00435B92" w:rsidP="00D07457">
      <w:pPr>
        <w:autoSpaceDE w:val="0"/>
        <w:autoSpaceDN w:val="0"/>
        <w:adjustRightInd w:val="0"/>
        <w:rPr>
          <w:rFonts w:eastAsiaTheme="minorHAnsi"/>
          <w:color w:val="000000"/>
          <w:lang w:val="en-US"/>
        </w:rPr>
      </w:pPr>
      <w:r w:rsidRPr="00435B92">
        <w:rPr>
          <w:noProof/>
          <w:lang w:val="en-US"/>
        </w:rPr>
        <mc:AlternateContent>
          <mc:Choice Requires="wps">
            <w:drawing>
              <wp:anchor distT="0" distB="0" distL="114300" distR="114300" simplePos="0" relativeHeight="251873280" behindDoc="0" locked="0" layoutInCell="1" allowOverlap="1" wp14:anchorId="1B5869DE" wp14:editId="29E22CDC">
                <wp:simplePos x="0" y="0"/>
                <wp:positionH relativeFrom="column">
                  <wp:posOffset>-314325</wp:posOffset>
                </wp:positionH>
                <wp:positionV relativeFrom="paragraph">
                  <wp:posOffset>1475740</wp:posOffset>
                </wp:positionV>
                <wp:extent cx="381000" cy="371475"/>
                <wp:effectExtent l="19050" t="19050" r="38100" b="47625"/>
                <wp:wrapNone/>
                <wp:docPr id="159" name="Notched Right Arrow 15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F14D40B" w14:textId="77777777" w:rsidR="00713C6B" w:rsidRPr="00E35407" w:rsidRDefault="00713C6B" w:rsidP="00435B92">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69DE" id="Notched Right Arrow 159" o:spid="_x0000_s1123" type="#_x0000_t94" style="position:absolute;margin-left:-24.75pt;margin-top:116.2pt;width:30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" adj="11070" fillcolor="#dbdbdb" strokecolor="#41719c" strokeweight="1pt">
                <v:textbox>
                  <w:txbxContent>
                    <w:p w14:paraId="0F14D40B" w14:textId="77777777" w:rsidR="00713C6B" w:rsidRPr="00E35407" w:rsidRDefault="00713C6B" w:rsidP="00435B92">
                      <w:pPr>
                        <w:jc w:val="center"/>
                        <w:rPr>
                          <w:color w:val="000000" w:themeColor="text1"/>
                          <w:sz w:val="16"/>
                          <w:szCs w:val="16"/>
                        </w:rPr>
                      </w:pPr>
                      <w:r>
                        <w:rPr>
                          <w:color w:val="000000" w:themeColor="text1"/>
                          <w:sz w:val="16"/>
                          <w:szCs w:val="16"/>
                        </w:rPr>
                        <w:t>4</w:t>
                      </w:r>
                    </w:p>
                  </w:txbxContent>
                </v:textbox>
              </v:shape>
            </w:pict>
          </mc:Fallback>
        </mc:AlternateContent>
      </w:r>
      <w:r w:rsidRPr="00435B92">
        <w:rPr>
          <w:noProof/>
          <w:lang w:val="en-US"/>
        </w:rPr>
        <mc:AlternateContent>
          <mc:Choice Requires="wps">
            <w:drawing>
              <wp:anchor distT="0" distB="0" distL="114300" distR="114300" simplePos="0" relativeHeight="251871232" behindDoc="0" locked="0" layoutInCell="1" allowOverlap="1" wp14:anchorId="64DFCB23" wp14:editId="7880E809">
                <wp:simplePos x="0" y="0"/>
                <wp:positionH relativeFrom="column">
                  <wp:posOffset>-323850</wp:posOffset>
                </wp:positionH>
                <wp:positionV relativeFrom="paragraph">
                  <wp:posOffset>1085215</wp:posOffset>
                </wp:positionV>
                <wp:extent cx="381000" cy="381000"/>
                <wp:effectExtent l="19050" t="19050" r="38100" b="38100"/>
                <wp:wrapNone/>
                <wp:docPr id="158" name="Notched Right Arrow 158"/>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286D25A" w14:textId="77777777" w:rsidR="00713C6B" w:rsidRPr="00E35407" w:rsidRDefault="00713C6B" w:rsidP="00435B92">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FCB23" id="Notched Right Arrow 158" o:spid="_x0000_s1124" type="#_x0000_t94" style="position:absolute;margin-left:-25.5pt;margin-top:85.45pt;width:30pt;height:30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" adj="10800" fillcolor="#dbdbdb" strokecolor="#41719c" strokeweight="1pt">
                <v:textbox>
                  <w:txbxContent>
                    <w:p w14:paraId="7286D25A" w14:textId="77777777" w:rsidR="00713C6B" w:rsidRPr="00E35407" w:rsidRDefault="00713C6B" w:rsidP="00435B92">
                      <w:pPr>
                        <w:jc w:val="center"/>
                        <w:rPr>
                          <w:color w:val="000000" w:themeColor="text1"/>
                          <w:sz w:val="16"/>
                          <w:szCs w:val="16"/>
                        </w:rPr>
                      </w:pPr>
                      <w:r>
                        <w:rPr>
                          <w:color w:val="000000" w:themeColor="text1"/>
                          <w:sz w:val="16"/>
                          <w:szCs w:val="16"/>
                        </w:rPr>
                        <w:t>3</w:t>
                      </w:r>
                    </w:p>
                  </w:txbxContent>
                </v:textbox>
              </v:shape>
            </w:pict>
          </mc:Fallback>
        </mc:AlternateContent>
      </w:r>
      <w:r w:rsidRPr="00435B92">
        <w:rPr>
          <w:noProof/>
          <w:lang w:val="en-US"/>
        </w:rPr>
        <mc:AlternateContent>
          <mc:Choice Requires="wps">
            <w:drawing>
              <wp:anchor distT="0" distB="0" distL="114300" distR="114300" simplePos="0" relativeHeight="251869184" behindDoc="0" locked="0" layoutInCell="1" allowOverlap="1" wp14:anchorId="045297CF" wp14:editId="6F96A176">
                <wp:simplePos x="0" y="0"/>
                <wp:positionH relativeFrom="margin">
                  <wp:posOffset>5086034</wp:posOffset>
                </wp:positionH>
                <wp:positionV relativeFrom="paragraph">
                  <wp:posOffset>380683</wp:posOffset>
                </wp:positionV>
                <wp:extent cx="551815" cy="337820"/>
                <wp:effectExtent l="0" t="26352" r="31432" b="31433"/>
                <wp:wrapNone/>
                <wp:docPr id="157" name="Notched Right Arrow 15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54EF4FA" w14:textId="77777777" w:rsidR="00713C6B" w:rsidRPr="00D8577C" w:rsidRDefault="00713C6B" w:rsidP="00435B92">
                            <w:pPr>
                              <w:pStyle w:val="NoSpacing"/>
                              <w:jc w:val="center"/>
                              <w:rPr>
                                <w:sz w:val="16"/>
                                <w:szCs w:val="16"/>
                              </w:rPr>
                            </w:pPr>
                            <w:r>
                              <w:rPr>
                                <w:sz w:val="16"/>
                                <w:szCs w:val="16"/>
                              </w:rPr>
                              <w:t>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97CF" id="Notched Right Arrow 157" o:spid="_x0000_s1125" type="#_x0000_t94" style="position:absolute;margin-left:400.5pt;margin-top:30pt;width:43.45pt;height:26.6pt;rotation:90;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" adj="15096,2924" fillcolor="#dbdbdb" strokecolor="#41719c" strokeweight="1pt">
                <v:textbox style="layout-flow:vertical;mso-layout-flow-alt:bottom-to-top">
                  <w:txbxContent>
                    <w:p w14:paraId="054EF4FA" w14:textId="77777777" w:rsidR="00713C6B" w:rsidRPr="00D8577C" w:rsidRDefault="00713C6B" w:rsidP="00435B92">
                      <w:pPr>
                        <w:pStyle w:val="NoSpacing"/>
                        <w:jc w:val="center"/>
                        <w:rPr>
                          <w:sz w:val="16"/>
                          <w:szCs w:val="16"/>
                        </w:rPr>
                      </w:pPr>
                      <w:r>
                        <w:rPr>
                          <w:sz w:val="16"/>
                          <w:szCs w:val="16"/>
                        </w:rPr>
                        <w:t>3</w:t>
                      </w:r>
                    </w:p>
                  </w:txbxContent>
                </v:textbox>
                <w10:wrap anchorx="margin"/>
              </v:shape>
            </w:pict>
          </mc:Fallback>
        </mc:AlternateContent>
      </w:r>
      <w:r>
        <w:rPr>
          <w:noProof/>
          <w:lang w:val="en-US"/>
        </w:rPr>
        <mc:AlternateContent>
          <mc:Choice Requires="wps">
            <w:drawing>
              <wp:anchor distT="0" distB="0" distL="114300" distR="114300" simplePos="0" relativeHeight="251867136" behindDoc="0" locked="0" layoutInCell="1" allowOverlap="1" wp14:anchorId="00BD0DBA" wp14:editId="6FC454BC">
                <wp:simplePos x="0" y="0"/>
                <wp:positionH relativeFrom="column">
                  <wp:posOffset>-314325</wp:posOffset>
                </wp:positionH>
                <wp:positionV relativeFrom="paragraph">
                  <wp:posOffset>504190</wp:posOffset>
                </wp:positionV>
                <wp:extent cx="381000" cy="371475"/>
                <wp:effectExtent l="19050" t="19050" r="38100" b="47625"/>
                <wp:wrapNone/>
                <wp:docPr id="156" name="Notched Right Arrow 156"/>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10ADBA1" w14:textId="77777777" w:rsidR="00713C6B" w:rsidRPr="00E35407" w:rsidRDefault="00713C6B" w:rsidP="00435B92">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0DBA" id="Notched Right Arrow 156" o:spid="_x0000_s1126" type="#_x0000_t94" style="position:absolute;margin-left:-24.75pt;margin-top:39.7pt;width:30pt;height:29.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" adj="11070" fillcolor="#dbdbdb" strokecolor="#41719c" strokeweight="1pt">
                <v:textbox>
                  <w:txbxContent>
                    <w:p w14:paraId="710ADBA1" w14:textId="77777777" w:rsidR="00713C6B" w:rsidRPr="00E35407" w:rsidRDefault="00713C6B" w:rsidP="00435B92">
                      <w:pPr>
                        <w:jc w:val="center"/>
                        <w:rPr>
                          <w:color w:val="000000" w:themeColor="text1"/>
                          <w:sz w:val="16"/>
                          <w:szCs w:val="16"/>
                        </w:rPr>
                      </w:pPr>
                      <w:r>
                        <w:rPr>
                          <w:color w:val="000000" w:themeColor="text1"/>
                          <w:sz w:val="16"/>
                          <w:szCs w:val="16"/>
                        </w:rPr>
                        <w:t>2</w:t>
                      </w:r>
                    </w:p>
                  </w:txbxContent>
                </v:textbox>
              </v:shape>
            </w:pict>
          </mc:Fallback>
        </mc:AlternateContent>
      </w:r>
      <w:r w:rsidR="005867CD" w:rsidRPr="004A1AB8">
        <w:rPr>
          <w:rFonts w:eastAsiaTheme="minorHAnsi"/>
          <w:noProof/>
          <w:color w:val="000000"/>
          <w:lang w:val="en-US"/>
        </w:rPr>
        <w:drawing>
          <wp:inline distT="0" distB="0" distL="0" distR="0" wp14:anchorId="59F3AB08" wp14:editId="73F52526">
            <wp:extent cx="5943600" cy="3314135"/>
            <wp:effectExtent l="0" t="0" r="0" b="635"/>
            <wp:docPr id="16" name="Picture 16" descr="C:\Users\USER\Pictures\SCREEN SHOTS\BANK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BANK1_LI.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14135"/>
                    </a:xfrm>
                    <a:prstGeom prst="rect">
                      <a:avLst/>
                    </a:prstGeom>
                    <a:noFill/>
                    <a:ln>
                      <a:noFill/>
                    </a:ln>
                  </pic:spPr>
                </pic:pic>
              </a:graphicData>
            </a:graphic>
          </wp:inline>
        </w:drawing>
      </w:r>
    </w:p>
    <w:p w14:paraId="066C94DB" w14:textId="77777777" w:rsidR="00E74159" w:rsidRPr="004A1AB8" w:rsidRDefault="00E74159" w:rsidP="00D07457">
      <w:pPr>
        <w:autoSpaceDE w:val="0"/>
        <w:autoSpaceDN w:val="0"/>
        <w:adjustRightInd w:val="0"/>
        <w:rPr>
          <w:rFonts w:eastAsiaTheme="minorHAnsi"/>
          <w:color w:val="000000"/>
          <w:lang w:val="en-US"/>
        </w:rPr>
      </w:pPr>
    </w:p>
    <w:p w14:paraId="0E9757CC" w14:textId="77777777" w:rsidR="00D07457" w:rsidRPr="004A1AB8" w:rsidRDefault="00D07457" w:rsidP="00D07457">
      <w:pPr>
        <w:autoSpaceDE w:val="0"/>
        <w:autoSpaceDN w:val="0"/>
        <w:adjustRightInd w:val="0"/>
        <w:rPr>
          <w:rFonts w:eastAsiaTheme="minorHAnsi"/>
          <w:color w:val="255BC8"/>
          <w:lang w:val="en-US"/>
        </w:rPr>
      </w:pPr>
      <w:r w:rsidRPr="004A1AB8">
        <w:rPr>
          <w:rFonts w:eastAsiaTheme="minorHAnsi"/>
          <w:color w:val="000000"/>
          <w:lang w:val="en-US"/>
        </w:rPr>
        <w:t xml:space="preserve">2. Enter header information for the bank entry. </w:t>
      </w:r>
      <w:r w:rsidRPr="004A1AB8">
        <w:rPr>
          <w:rFonts w:eastAsiaTheme="minorHAnsi"/>
          <w:color w:val="255BC8"/>
          <w:lang w:val="en-US"/>
        </w:rPr>
        <w:t>More...</w:t>
      </w:r>
    </w:p>
    <w:p w14:paraId="5F0FF676" w14:textId="77777777" w:rsidR="00D07457" w:rsidRPr="004A1AB8" w:rsidRDefault="00D07457" w:rsidP="00D07457">
      <w:pPr>
        <w:autoSpaceDE w:val="0"/>
        <w:autoSpaceDN w:val="0"/>
        <w:adjustRightInd w:val="0"/>
        <w:rPr>
          <w:rFonts w:eastAsiaTheme="minorHAnsi"/>
          <w:color w:val="000000"/>
          <w:lang w:val="en-US"/>
        </w:rPr>
      </w:pPr>
    </w:p>
    <w:p w14:paraId="026F0668" w14:textId="77777777"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3. On the table, enter distribution details for the bank entry.</w:t>
      </w:r>
    </w:p>
    <w:p w14:paraId="785568B8" w14:textId="77777777" w:rsidR="005867CD" w:rsidRPr="004A1AB8" w:rsidRDefault="005867CD" w:rsidP="00D07457">
      <w:pPr>
        <w:autoSpaceDE w:val="0"/>
        <w:autoSpaceDN w:val="0"/>
        <w:adjustRightInd w:val="0"/>
        <w:rPr>
          <w:rFonts w:eastAsiaTheme="minorHAnsi"/>
          <w:b/>
          <w:bCs/>
          <w:color w:val="000000"/>
          <w:lang w:val="en-US"/>
        </w:rPr>
      </w:pPr>
    </w:p>
    <w:p w14:paraId="7F9F49BD" w14:textId="77777777" w:rsidR="00D07457" w:rsidRPr="004A1AB8" w:rsidRDefault="00D07457" w:rsidP="00D07457">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 xml:space="preserve">If the Bank Options screen specifies a default distribution code, the table automatically displays the first distribution detail. You can accept or edit the detail, or you can delete it by selecting the line, and then clicking </w:t>
      </w:r>
      <w:r w:rsidRPr="004A1AB8">
        <w:rPr>
          <w:rFonts w:eastAsiaTheme="minorHAnsi"/>
          <w:b/>
          <w:bCs/>
          <w:color w:val="000000"/>
          <w:lang w:val="en-US"/>
        </w:rPr>
        <w:t>Delete Line</w:t>
      </w:r>
      <w:r w:rsidRPr="004A1AB8">
        <w:rPr>
          <w:rFonts w:eastAsiaTheme="minorHAnsi"/>
          <w:color w:val="000000"/>
          <w:lang w:val="en-US"/>
        </w:rPr>
        <w:t>.</w:t>
      </w:r>
    </w:p>
    <w:p w14:paraId="1CDCC1FC" w14:textId="77777777" w:rsidR="00D07457" w:rsidRPr="004A1AB8" w:rsidRDefault="00D07457" w:rsidP="00D07457">
      <w:pPr>
        <w:autoSpaceDE w:val="0"/>
        <w:autoSpaceDN w:val="0"/>
        <w:adjustRightInd w:val="0"/>
        <w:rPr>
          <w:rFonts w:eastAsiaTheme="minorHAnsi"/>
          <w:color w:val="396AA8"/>
          <w:lang w:val="en-US"/>
        </w:rPr>
      </w:pPr>
      <w:r w:rsidRPr="004A1AB8">
        <w:rPr>
          <w:rFonts w:eastAsiaTheme="minorHAnsi"/>
          <w:color w:val="396AA8"/>
          <w:lang w:val="en-US"/>
        </w:rPr>
        <w:t>Create distribution details using a distribution set</w:t>
      </w:r>
    </w:p>
    <w:p w14:paraId="5C0AB0CB" w14:textId="77777777" w:rsidR="00D07457" w:rsidRPr="004A1AB8" w:rsidRDefault="00D07457" w:rsidP="00D07457">
      <w:pPr>
        <w:autoSpaceDE w:val="0"/>
        <w:autoSpaceDN w:val="0"/>
        <w:adjustRightInd w:val="0"/>
        <w:rPr>
          <w:rFonts w:eastAsiaTheme="minorHAnsi"/>
          <w:color w:val="396AA8"/>
          <w:lang w:val="en-US"/>
        </w:rPr>
      </w:pPr>
      <w:r w:rsidRPr="004A1AB8">
        <w:rPr>
          <w:rFonts w:eastAsiaTheme="minorHAnsi"/>
          <w:color w:val="396AA8"/>
          <w:lang w:val="en-US"/>
        </w:rPr>
        <w:t>Add details directly on the table</w:t>
      </w:r>
    </w:p>
    <w:p w14:paraId="212D4A31" w14:textId="77777777" w:rsidR="00D07457" w:rsidRPr="004A1AB8" w:rsidRDefault="00D07457" w:rsidP="00D07457">
      <w:pPr>
        <w:autoSpaceDE w:val="0"/>
        <w:autoSpaceDN w:val="0"/>
        <w:adjustRightInd w:val="0"/>
        <w:rPr>
          <w:rFonts w:eastAsiaTheme="minorHAnsi"/>
          <w:color w:val="000000"/>
          <w:lang w:val="en-US"/>
        </w:rPr>
      </w:pPr>
    </w:p>
    <w:p w14:paraId="61840999" w14:textId="77777777" w:rsidR="00980FF0"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4. Click </w:t>
      </w:r>
      <w:r w:rsidRPr="004A1AB8">
        <w:rPr>
          <w:rFonts w:eastAsiaTheme="minorHAnsi"/>
          <w:b/>
          <w:bCs/>
          <w:color w:val="000000"/>
          <w:lang w:val="en-US"/>
        </w:rPr>
        <w:t>Save</w:t>
      </w:r>
    </w:p>
    <w:p w14:paraId="729BED97" w14:textId="77777777" w:rsidR="00987E5B" w:rsidRDefault="00987E5B" w:rsidP="00D07457">
      <w:pPr>
        <w:autoSpaceDE w:val="0"/>
        <w:autoSpaceDN w:val="0"/>
        <w:adjustRightInd w:val="0"/>
        <w:rPr>
          <w:ins w:id="354" w:author="USER" w:date="2017-06-01T16:07:00Z"/>
          <w:rFonts w:eastAsiaTheme="minorHAnsi"/>
          <w:color w:val="000000"/>
          <w:lang w:val="en-US"/>
        </w:rPr>
      </w:pPr>
    </w:p>
    <w:p w14:paraId="21711D95" w14:textId="77777777" w:rsidR="00D07457" w:rsidRPr="00980FF0"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 xml:space="preserve">5. Click </w:t>
      </w:r>
      <w:r w:rsidRPr="004A1AB8">
        <w:rPr>
          <w:rFonts w:eastAsiaTheme="minorHAnsi"/>
          <w:b/>
          <w:bCs/>
          <w:color w:val="000000"/>
          <w:lang w:val="en-US"/>
        </w:rPr>
        <w:t>Post</w:t>
      </w:r>
      <w:r w:rsidRPr="004A1AB8">
        <w:rPr>
          <w:rFonts w:eastAsiaTheme="minorHAnsi"/>
          <w:color w:val="000000"/>
          <w:lang w:val="en-US"/>
        </w:rPr>
        <w:t>.</w:t>
      </w:r>
    </w:p>
    <w:p w14:paraId="0B889F4B" w14:textId="77777777" w:rsidR="006768A0" w:rsidRPr="004A1AB8" w:rsidRDefault="00980FF0" w:rsidP="00980FF0">
      <w:pPr>
        <w:spacing w:after="200" w:line="276" w:lineRule="auto"/>
        <w:rPr>
          <w:rFonts w:eastAsiaTheme="minorHAnsi"/>
          <w:lang w:val="en-US"/>
        </w:rPr>
      </w:pPr>
      <w:r>
        <w:rPr>
          <w:rFonts w:eastAsiaTheme="minorHAnsi"/>
          <w:lang w:val="en-US"/>
        </w:rPr>
        <w:br w:type="page"/>
      </w:r>
    </w:p>
    <w:p w14:paraId="1353C2A3" w14:textId="77777777" w:rsidR="002D73DD" w:rsidRPr="004A1AB8" w:rsidRDefault="002D73DD" w:rsidP="00980FF0">
      <w:pPr>
        <w:pStyle w:val="Heading3"/>
        <w:rPr>
          <w:rFonts w:eastAsiaTheme="minorHAnsi"/>
          <w:lang w:val="en-US"/>
        </w:rPr>
      </w:pPr>
      <w:bookmarkStart w:id="355" w:name="_Toc480286515"/>
      <w:r w:rsidRPr="004A1AB8">
        <w:rPr>
          <w:rFonts w:eastAsiaTheme="minorHAnsi"/>
          <w:lang w:val="en-US"/>
        </w:rPr>
        <w:lastRenderedPageBreak/>
        <w:t>Reconciling a Bank Account</w:t>
      </w:r>
      <w:bookmarkEnd w:id="355"/>
    </w:p>
    <w:p w14:paraId="0F5E9825"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You use the Reconcile Statements screen to reconcile bank accounts to bank statements.</w:t>
      </w:r>
    </w:p>
    <w:p w14:paraId="3AFF8E5F" w14:textId="77777777" w:rsidR="0069301D" w:rsidRPr="004A1AB8" w:rsidRDefault="0069301D" w:rsidP="002D73DD">
      <w:pPr>
        <w:autoSpaceDE w:val="0"/>
        <w:autoSpaceDN w:val="0"/>
        <w:adjustRightInd w:val="0"/>
        <w:rPr>
          <w:rFonts w:eastAsiaTheme="minorHAnsi"/>
          <w:b/>
          <w:bCs/>
          <w:color w:val="000000"/>
          <w:lang w:val="en-US"/>
        </w:rPr>
      </w:pPr>
    </w:p>
    <w:p w14:paraId="79059E90"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b/>
          <w:bCs/>
          <w:color w:val="000000"/>
          <w:lang w:val="en-US"/>
        </w:rPr>
        <w:t xml:space="preserve">Important! </w:t>
      </w:r>
      <w:r w:rsidRPr="004A1AB8">
        <w:rPr>
          <w:rFonts w:eastAsiaTheme="minorHAnsi"/>
          <w:color w:val="000000"/>
          <w:lang w:val="en-US"/>
        </w:rPr>
        <w:t xml:space="preserve">If you add a bank entry by clicking the </w:t>
      </w:r>
      <w:r w:rsidRPr="004A1AB8">
        <w:rPr>
          <w:rFonts w:eastAsiaTheme="minorHAnsi"/>
          <w:b/>
          <w:bCs/>
          <w:color w:val="000000"/>
          <w:lang w:val="en-US"/>
        </w:rPr>
        <w:t xml:space="preserve">Bank Entry </w:t>
      </w:r>
      <w:r w:rsidRPr="004A1AB8">
        <w:rPr>
          <w:rFonts w:eastAsiaTheme="minorHAnsi"/>
          <w:color w:val="000000"/>
          <w:lang w:val="en-US"/>
        </w:rPr>
        <w:t>button on t</w:t>
      </w:r>
      <w:r w:rsidR="0069301D" w:rsidRPr="004A1AB8">
        <w:rPr>
          <w:rFonts w:eastAsiaTheme="minorHAnsi"/>
          <w:color w:val="000000"/>
          <w:lang w:val="en-US"/>
        </w:rPr>
        <w:t xml:space="preserve">he Reconcile Statements screen, </w:t>
      </w:r>
      <w:r w:rsidRPr="004A1AB8">
        <w:rPr>
          <w:rFonts w:eastAsiaTheme="minorHAnsi"/>
          <w:color w:val="000000"/>
          <w:lang w:val="en-US"/>
        </w:rPr>
        <w:t xml:space="preserve">you must click the </w:t>
      </w:r>
      <w:r w:rsidRPr="004A1AB8">
        <w:rPr>
          <w:rFonts w:eastAsiaTheme="minorHAnsi"/>
          <w:b/>
          <w:bCs/>
          <w:color w:val="000000"/>
          <w:lang w:val="en-US"/>
        </w:rPr>
        <w:t xml:space="preserve">Calculate </w:t>
      </w:r>
      <w:r w:rsidRPr="004A1AB8">
        <w:rPr>
          <w:rFonts w:eastAsiaTheme="minorHAnsi"/>
          <w:color w:val="000000"/>
          <w:lang w:val="en-US"/>
        </w:rPr>
        <w:t xml:space="preserve">button on the Reconcile Statements screen before saving </w:t>
      </w:r>
      <w:r w:rsidR="0069301D" w:rsidRPr="004A1AB8">
        <w:rPr>
          <w:rFonts w:eastAsiaTheme="minorHAnsi"/>
          <w:color w:val="000000"/>
          <w:lang w:val="en-US"/>
        </w:rPr>
        <w:t xml:space="preserve">the reconciliation. If </w:t>
      </w:r>
      <w:r w:rsidRPr="004A1AB8">
        <w:rPr>
          <w:rFonts w:eastAsiaTheme="minorHAnsi"/>
          <w:color w:val="000000"/>
          <w:lang w:val="en-US"/>
        </w:rPr>
        <w:t xml:space="preserve">you do not click </w:t>
      </w:r>
      <w:r w:rsidRPr="004A1AB8">
        <w:rPr>
          <w:rFonts w:eastAsiaTheme="minorHAnsi"/>
          <w:b/>
          <w:bCs/>
          <w:color w:val="000000"/>
          <w:lang w:val="en-US"/>
        </w:rPr>
        <w:t>Calculate</w:t>
      </w:r>
      <w:r w:rsidRPr="004A1AB8">
        <w:rPr>
          <w:rFonts w:eastAsiaTheme="minorHAnsi"/>
          <w:color w:val="000000"/>
          <w:lang w:val="en-US"/>
        </w:rPr>
        <w:t>, an error message appears.</w:t>
      </w:r>
    </w:p>
    <w:p w14:paraId="67A0E229" w14:textId="77777777" w:rsidR="0069301D" w:rsidRPr="004A1AB8" w:rsidRDefault="0069301D" w:rsidP="002D73DD">
      <w:pPr>
        <w:autoSpaceDE w:val="0"/>
        <w:autoSpaceDN w:val="0"/>
        <w:adjustRightInd w:val="0"/>
        <w:rPr>
          <w:rFonts w:eastAsiaTheme="minorHAnsi"/>
          <w:b/>
          <w:bCs/>
          <w:color w:val="000000"/>
          <w:lang w:val="en-US"/>
        </w:rPr>
      </w:pPr>
    </w:p>
    <w:p w14:paraId="221135CF"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When you change the reconciliation status, the processing date is use</w:t>
      </w:r>
      <w:r w:rsidR="0069301D" w:rsidRPr="004A1AB8">
        <w:rPr>
          <w:rFonts w:eastAsiaTheme="minorHAnsi"/>
          <w:color w:val="000000"/>
          <w:lang w:val="en-US"/>
        </w:rPr>
        <w:t xml:space="preserve">d as the default reconciliation </w:t>
      </w:r>
      <w:r w:rsidRPr="004A1AB8">
        <w:rPr>
          <w:rFonts w:eastAsiaTheme="minorHAnsi"/>
          <w:color w:val="000000"/>
          <w:lang w:val="en-US"/>
        </w:rPr>
        <w:t>posting date.</w:t>
      </w:r>
    </w:p>
    <w:p w14:paraId="094A03CB" w14:textId="77777777" w:rsidR="0069301D" w:rsidRPr="004A1AB8" w:rsidRDefault="0069301D" w:rsidP="002D73DD">
      <w:pPr>
        <w:autoSpaceDE w:val="0"/>
        <w:autoSpaceDN w:val="0"/>
        <w:adjustRightInd w:val="0"/>
        <w:rPr>
          <w:rFonts w:eastAsiaTheme="minorHAnsi"/>
          <w:color w:val="396AA8"/>
          <w:lang w:val="en-US"/>
        </w:rPr>
      </w:pPr>
    </w:p>
    <w:p w14:paraId="7780420F" w14:textId="77777777" w:rsidR="002D73DD" w:rsidRPr="004A1AB8" w:rsidRDefault="002D73DD" w:rsidP="002D73DD">
      <w:pPr>
        <w:autoSpaceDE w:val="0"/>
        <w:autoSpaceDN w:val="0"/>
        <w:adjustRightInd w:val="0"/>
        <w:rPr>
          <w:rFonts w:eastAsiaTheme="minorHAnsi"/>
          <w:color w:val="396AA8"/>
          <w:lang w:val="en-US"/>
        </w:rPr>
      </w:pPr>
      <w:r w:rsidRPr="004A1AB8">
        <w:rPr>
          <w:rFonts w:eastAsiaTheme="minorHAnsi"/>
          <w:color w:val="396AA8"/>
          <w:lang w:val="en-US"/>
        </w:rPr>
        <w:t>Before you start</w:t>
      </w:r>
    </w:p>
    <w:p w14:paraId="0E7325F3" w14:textId="77777777"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2D73DD" w:rsidRPr="004A1AB8">
        <w:rPr>
          <w:rFonts w:eastAsiaTheme="minorHAnsi"/>
          <w:color w:val="000000"/>
          <w:lang w:val="en-US"/>
        </w:rPr>
        <w:t>Post all transactions in the sub</w:t>
      </w:r>
      <w:r w:rsidRPr="004A1AB8">
        <w:rPr>
          <w:rFonts w:eastAsiaTheme="minorHAnsi"/>
          <w:color w:val="000000"/>
          <w:lang w:val="en-US"/>
        </w:rPr>
        <w:t>-</w:t>
      </w:r>
      <w:r w:rsidR="002D73DD" w:rsidRPr="004A1AB8">
        <w:rPr>
          <w:rFonts w:eastAsiaTheme="minorHAnsi"/>
          <w:color w:val="000000"/>
          <w:lang w:val="en-US"/>
        </w:rPr>
        <w:t>ledgers that affect the bank accoun</w:t>
      </w:r>
      <w:r w:rsidRPr="004A1AB8">
        <w:rPr>
          <w:rFonts w:eastAsiaTheme="minorHAnsi"/>
          <w:color w:val="000000"/>
          <w:lang w:val="en-US"/>
        </w:rPr>
        <w:t xml:space="preserve">t for the fiscal period you are </w:t>
      </w:r>
      <w:r w:rsidR="002D73DD" w:rsidRPr="004A1AB8">
        <w:rPr>
          <w:rFonts w:eastAsiaTheme="minorHAnsi"/>
          <w:color w:val="000000"/>
          <w:lang w:val="en-US"/>
        </w:rPr>
        <w:t>reconciling (for example, check batches in Accounts Payable or deposit batches in Accounts</w:t>
      </w:r>
    </w:p>
    <w:p w14:paraId="72838F5A" w14:textId="77777777"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Receivable).</w:t>
      </w:r>
    </w:p>
    <w:p w14:paraId="3C1F52C0" w14:textId="77777777" w:rsidR="0069301D" w:rsidRPr="004A1AB8" w:rsidRDefault="0069301D" w:rsidP="002D73DD">
      <w:pPr>
        <w:autoSpaceDE w:val="0"/>
        <w:autoSpaceDN w:val="0"/>
        <w:adjustRightInd w:val="0"/>
        <w:rPr>
          <w:rFonts w:eastAsiaTheme="minorHAnsi"/>
          <w:color w:val="000000"/>
          <w:lang w:val="en-US"/>
        </w:rPr>
      </w:pPr>
    </w:p>
    <w:p w14:paraId="18B66EB0" w14:textId="77777777"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2. Gather</w:t>
      </w:r>
      <w:r w:rsidR="002D73DD" w:rsidRPr="004A1AB8">
        <w:rPr>
          <w:rFonts w:eastAsiaTheme="minorHAnsi"/>
          <w:color w:val="000000"/>
          <w:lang w:val="en-US"/>
        </w:rPr>
        <w:t xml:space="preserve"> your bank statements.</w:t>
      </w:r>
    </w:p>
    <w:p w14:paraId="29C10EBC" w14:textId="77777777" w:rsidR="0069301D" w:rsidRPr="004A1AB8" w:rsidRDefault="0069301D" w:rsidP="002D73DD">
      <w:pPr>
        <w:autoSpaceDE w:val="0"/>
        <w:autoSpaceDN w:val="0"/>
        <w:adjustRightInd w:val="0"/>
        <w:rPr>
          <w:rFonts w:eastAsiaTheme="minorHAnsi"/>
          <w:color w:val="000000"/>
          <w:lang w:val="en-US"/>
        </w:rPr>
      </w:pPr>
    </w:p>
    <w:p w14:paraId="6E5F0FFF" w14:textId="77777777"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2D73DD" w:rsidRPr="004A1AB8">
        <w:rPr>
          <w:rFonts w:eastAsiaTheme="minorHAnsi"/>
          <w:color w:val="000000"/>
          <w:lang w:val="en-US"/>
        </w:rPr>
        <w:t>If you are reconciling a downloaded (OFX) bank statement:</w:t>
      </w:r>
    </w:p>
    <w:p w14:paraId="4FF59156" w14:textId="77777777" w:rsidR="002D73DD" w:rsidRPr="00987E5B" w:rsidRDefault="006768A0" w:rsidP="002D73DD">
      <w:pPr>
        <w:autoSpaceDE w:val="0"/>
        <w:autoSpaceDN w:val="0"/>
        <w:adjustRightInd w:val="0"/>
        <w:rPr>
          <w:rFonts w:eastAsiaTheme="minorHAnsi"/>
          <w:i/>
          <w:color w:val="000000"/>
          <w:lang w:val="en-US"/>
          <w:rPrChange w:id="356" w:author="USER" w:date="2017-06-01T16:08:00Z">
            <w:rPr>
              <w:rFonts w:eastAsiaTheme="minorHAnsi"/>
              <w:color w:val="000000"/>
              <w:lang w:val="en-US"/>
            </w:rPr>
          </w:rPrChange>
        </w:rPr>
      </w:pPr>
      <w:r w:rsidRPr="00987E5B">
        <w:rPr>
          <w:rFonts w:eastAsiaTheme="minorHAnsi"/>
          <w:i/>
          <w:color w:val="000000"/>
          <w:lang w:val="en-US"/>
          <w:rPrChange w:id="357" w:author="USER" w:date="2017-06-01T16:08:00Z">
            <w:rPr>
              <w:rFonts w:eastAsiaTheme="minorHAnsi"/>
              <w:color w:val="000000"/>
              <w:lang w:val="en-US"/>
            </w:rPr>
          </w:rPrChange>
        </w:rPr>
        <w:t xml:space="preserve">    </w:t>
      </w:r>
      <w:r w:rsidR="002D73DD" w:rsidRPr="00987E5B">
        <w:rPr>
          <w:rFonts w:eastAsiaTheme="minorHAnsi"/>
          <w:i/>
          <w:color w:val="000000"/>
          <w:lang w:val="en-US"/>
          <w:rPrChange w:id="358" w:author="USER" w:date="2017-06-01T16:08:00Z">
            <w:rPr>
              <w:rFonts w:eastAsiaTheme="minorHAnsi"/>
              <w:color w:val="000000"/>
              <w:lang w:val="en-US"/>
            </w:rPr>
          </w:rPrChange>
        </w:rPr>
        <w:t xml:space="preserve">a. Import the statement into Sage 300. For more information, see </w:t>
      </w:r>
      <w:r w:rsidR="002D73DD" w:rsidRPr="00987E5B">
        <w:rPr>
          <w:rFonts w:eastAsiaTheme="minorHAnsi"/>
          <w:i/>
          <w:color w:val="396AA8"/>
          <w:lang w:val="en-US"/>
          <w:rPrChange w:id="359" w:author="USER" w:date="2017-06-01T16:08:00Z">
            <w:rPr>
              <w:rFonts w:eastAsiaTheme="minorHAnsi"/>
              <w:color w:val="396AA8"/>
              <w:lang w:val="en-US"/>
            </w:rPr>
          </w:rPrChange>
        </w:rPr>
        <w:t>Importing OFX Statements</w:t>
      </w:r>
      <w:r w:rsidR="002D73DD" w:rsidRPr="00987E5B">
        <w:rPr>
          <w:rFonts w:eastAsiaTheme="minorHAnsi"/>
          <w:i/>
          <w:color w:val="000000"/>
          <w:lang w:val="en-US"/>
          <w:rPrChange w:id="360" w:author="USER" w:date="2017-06-01T16:08:00Z">
            <w:rPr>
              <w:rFonts w:eastAsiaTheme="minorHAnsi"/>
              <w:color w:val="000000"/>
              <w:lang w:val="en-US"/>
            </w:rPr>
          </w:rPrChange>
        </w:rPr>
        <w:t>.</w:t>
      </w:r>
    </w:p>
    <w:p w14:paraId="62F6ADC5" w14:textId="77777777" w:rsidR="00987E5B" w:rsidRDefault="00987E5B" w:rsidP="002D73DD">
      <w:pPr>
        <w:autoSpaceDE w:val="0"/>
        <w:autoSpaceDN w:val="0"/>
        <w:adjustRightInd w:val="0"/>
        <w:rPr>
          <w:ins w:id="361" w:author="USER" w:date="2017-06-01T16:08:00Z"/>
          <w:rFonts w:eastAsiaTheme="minorHAnsi"/>
          <w:i/>
          <w:color w:val="000000"/>
          <w:lang w:val="en-US"/>
        </w:rPr>
      </w:pPr>
    </w:p>
    <w:p w14:paraId="1AD57912" w14:textId="77777777" w:rsidR="002D73DD" w:rsidRPr="00987E5B" w:rsidRDefault="006768A0" w:rsidP="002D73DD">
      <w:pPr>
        <w:autoSpaceDE w:val="0"/>
        <w:autoSpaceDN w:val="0"/>
        <w:adjustRightInd w:val="0"/>
        <w:rPr>
          <w:rFonts w:eastAsiaTheme="minorHAnsi"/>
          <w:i/>
          <w:color w:val="000000"/>
          <w:lang w:val="en-US"/>
          <w:rPrChange w:id="362" w:author="USER" w:date="2017-06-01T16:08:00Z">
            <w:rPr>
              <w:rFonts w:eastAsiaTheme="minorHAnsi"/>
              <w:color w:val="000000"/>
              <w:lang w:val="en-US"/>
            </w:rPr>
          </w:rPrChange>
        </w:rPr>
      </w:pPr>
      <w:r w:rsidRPr="00987E5B">
        <w:rPr>
          <w:rFonts w:eastAsiaTheme="minorHAnsi"/>
          <w:i/>
          <w:color w:val="000000"/>
          <w:lang w:val="en-US"/>
          <w:rPrChange w:id="363" w:author="USER" w:date="2017-06-01T16:08:00Z">
            <w:rPr>
              <w:rFonts w:eastAsiaTheme="minorHAnsi"/>
              <w:color w:val="000000"/>
              <w:lang w:val="en-US"/>
            </w:rPr>
          </w:rPrChange>
        </w:rPr>
        <w:t xml:space="preserve">    </w:t>
      </w:r>
      <w:r w:rsidR="0069301D" w:rsidRPr="00987E5B">
        <w:rPr>
          <w:rFonts w:eastAsiaTheme="minorHAnsi"/>
          <w:i/>
          <w:color w:val="000000"/>
          <w:lang w:val="en-US"/>
          <w:rPrChange w:id="364" w:author="USER" w:date="2017-06-01T16:08:00Z">
            <w:rPr>
              <w:rFonts w:eastAsiaTheme="minorHAnsi"/>
              <w:color w:val="000000"/>
              <w:lang w:val="en-US"/>
            </w:rPr>
          </w:rPrChange>
        </w:rPr>
        <w:t xml:space="preserve">b. </w:t>
      </w:r>
      <w:r w:rsidR="002D73DD" w:rsidRPr="00987E5B">
        <w:rPr>
          <w:rFonts w:eastAsiaTheme="minorHAnsi"/>
          <w:i/>
          <w:color w:val="000000"/>
          <w:lang w:val="en-US"/>
          <w:rPrChange w:id="365" w:author="USER" w:date="2017-06-01T16:08:00Z">
            <w:rPr>
              <w:rFonts w:eastAsiaTheme="minorHAnsi"/>
              <w:color w:val="000000"/>
              <w:lang w:val="en-US"/>
            </w:rPr>
          </w:rPrChange>
        </w:rPr>
        <w:t>Use the Reconcile OFX Statements screen to match transac</w:t>
      </w:r>
      <w:r w:rsidR="0069301D" w:rsidRPr="00987E5B">
        <w:rPr>
          <w:rFonts w:eastAsiaTheme="minorHAnsi"/>
          <w:i/>
          <w:color w:val="000000"/>
          <w:lang w:val="en-US"/>
          <w:rPrChange w:id="366" w:author="USER" w:date="2017-06-01T16:08:00Z">
            <w:rPr>
              <w:rFonts w:eastAsiaTheme="minorHAnsi"/>
              <w:color w:val="000000"/>
              <w:lang w:val="en-US"/>
            </w:rPr>
          </w:rPrChange>
        </w:rPr>
        <w:t xml:space="preserve">tions, enter bank transactions, </w:t>
      </w:r>
      <w:r w:rsidR="002D73DD" w:rsidRPr="00987E5B">
        <w:rPr>
          <w:rFonts w:eastAsiaTheme="minorHAnsi"/>
          <w:i/>
          <w:color w:val="000000"/>
          <w:lang w:val="en-US"/>
          <w:rPrChange w:id="367" w:author="USER" w:date="2017-06-01T16:08:00Z">
            <w:rPr>
              <w:rFonts w:eastAsiaTheme="minorHAnsi"/>
              <w:color w:val="000000"/>
              <w:lang w:val="en-US"/>
            </w:rPr>
          </w:rPrChange>
        </w:rPr>
        <w:t xml:space="preserve">and </w:t>
      </w:r>
      <w:del w:id="368" w:author="Priscilla Hope" w:date="2017-05-30T16:21:00Z">
        <w:r w:rsidRPr="00987E5B" w:rsidDel="00D13DC9">
          <w:rPr>
            <w:rFonts w:eastAsiaTheme="minorHAnsi"/>
            <w:i/>
            <w:color w:val="000000"/>
            <w:lang w:val="en-US"/>
            <w:rPrChange w:id="369" w:author="USER" w:date="2017-06-01T16:08:00Z">
              <w:rPr>
                <w:rFonts w:eastAsiaTheme="minorHAnsi"/>
                <w:color w:val="000000"/>
                <w:lang w:val="en-US"/>
              </w:rPr>
            </w:rPrChange>
          </w:rPr>
          <w:delText xml:space="preserve">      </w:delText>
        </w:r>
      </w:del>
      <w:r w:rsidR="002D73DD" w:rsidRPr="00987E5B">
        <w:rPr>
          <w:rFonts w:eastAsiaTheme="minorHAnsi"/>
          <w:i/>
          <w:color w:val="000000"/>
          <w:lang w:val="en-US"/>
          <w:rPrChange w:id="370" w:author="USER" w:date="2017-06-01T16:08:00Z">
            <w:rPr>
              <w:rFonts w:eastAsiaTheme="minorHAnsi"/>
              <w:color w:val="000000"/>
              <w:lang w:val="en-US"/>
            </w:rPr>
          </w:rPrChange>
        </w:rPr>
        <w:t>manually clear or write off any unmatched transact</w:t>
      </w:r>
      <w:r w:rsidRPr="00987E5B">
        <w:rPr>
          <w:rFonts w:eastAsiaTheme="minorHAnsi"/>
          <w:i/>
          <w:color w:val="000000"/>
          <w:lang w:val="en-US"/>
          <w:rPrChange w:id="371" w:author="USER" w:date="2017-06-01T16:08:00Z">
            <w:rPr>
              <w:rFonts w:eastAsiaTheme="minorHAnsi"/>
              <w:color w:val="000000"/>
              <w:lang w:val="en-US"/>
            </w:rPr>
          </w:rPrChange>
        </w:rPr>
        <w:t xml:space="preserve">ions. For more information, see </w:t>
      </w:r>
      <w:r w:rsidR="002D73DD" w:rsidRPr="00987E5B">
        <w:rPr>
          <w:rFonts w:eastAsiaTheme="minorHAnsi"/>
          <w:i/>
          <w:color w:val="396AA8"/>
          <w:lang w:val="en-US"/>
          <w:rPrChange w:id="372" w:author="USER" w:date="2017-06-01T16:08:00Z">
            <w:rPr>
              <w:rFonts w:eastAsiaTheme="minorHAnsi"/>
              <w:color w:val="396AA8"/>
              <w:lang w:val="en-US"/>
            </w:rPr>
          </w:rPrChange>
        </w:rPr>
        <w:t>Reconciling OFX Statements</w:t>
      </w:r>
      <w:r w:rsidR="002D73DD" w:rsidRPr="00987E5B">
        <w:rPr>
          <w:rFonts w:eastAsiaTheme="minorHAnsi"/>
          <w:i/>
          <w:color w:val="000000"/>
          <w:lang w:val="en-US"/>
          <w:rPrChange w:id="373" w:author="USER" w:date="2017-06-01T16:08:00Z">
            <w:rPr>
              <w:rFonts w:eastAsiaTheme="minorHAnsi"/>
              <w:color w:val="000000"/>
              <w:lang w:val="en-US"/>
            </w:rPr>
          </w:rPrChange>
        </w:rPr>
        <w:t>.</w:t>
      </w:r>
    </w:p>
    <w:p w14:paraId="0A925F70" w14:textId="77777777" w:rsidR="006768A0" w:rsidRPr="00987E5B" w:rsidRDefault="006768A0" w:rsidP="002D73DD">
      <w:pPr>
        <w:autoSpaceDE w:val="0"/>
        <w:autoSpaceDN w:val="0"/>
        <w:adjustRightInd w:val="0"/>
        <w:rPr>
          <w:rFonts w:eastAsiaTheme="minorHAnsi"/>
          <w:i/>
          <w:color w:val="000000"/>
          <w:lang w:val="en-US"/>
          <w:rPrChange w:id="374" w:author="USER" w:date="2017-06-01T16:08:00Z">
            <w:rPr>
              <w:rFonts w:eastAsiaTheme="minorHAnsi"/>
              <w:color w:val="000000"/>
              <w:lang w:val="en-US"/>
            </w:rPr>
          </w:rPrChange>
        </w:rPr>
      </w:pPr>
    </w:p>
    <w:p w14:paraId="2C64127F" w14:textId="77777777" w:rsidR="002D73DD" w:rsidRPr="00987E5B" w:rsidRDefault="0069301D" w:rsidP="002D73DD">
      <w:pPr>
        <w:autoSpaceDE w:val="0"/>
        <w:autoSpaceDN w:val="0"/>
        <w:adjustRightInd w:val="0"/>
        <w:rPr>
          <w:rFonts w:eastAsiaTheme="minorHAnsi"/>
          <w:i/>
          <w:color w:val="000000"/>
          <w:lang w:val="en-US"/>
          <w:rPrChange w:id="375" w:author="USER" w:date="2017-06-01T16:08:00Z">
            <w:rPr>
              <w:rFonts w:eastAsiaTheme="minorHAnsi"/>
              <w:color w:val="000000"/>
              <w:lang w:val="en-US"/>
            </w:rPr>
          </w:rPrChange>
        </w:rPr>
      </w:pPr>
      <w:r w:rsidRPr="00987E5B">
        <w:rPr>
          <w:rFonts w:eastAsiaTheme="minorHAnsi"/>
          <w:i/>
          <w:color w:val="000000"/>
          <w:lang w:val="en-US"/>
          <w:rPrChange w:id="376" w:author="USER" w:date="2017-06-01T16:08:00Z">
            <w:rPr>
              <w:rFonts w:eastAsiaTheme="minorHAnsi"/>
              <w:color w:val="000000"/>
              <w:lang w:val="en-US"/>
            </w:rPr>
          </w:rPrChange>
        </w:rPr>
        <w:t xml:space="preserve">c. </w:t>
      </w:r>
      <w:r w:rsidR="002D73DD" w:rsidRPr="00987E5B">
        <w:rPr>
          <w:rFonts w:eastAsiaTheme="minorHAnsi"/>
          <w:i/>
          <w:color w:val="000000"/>
          <w:lang w:val="en-US"/>
          <w:rPrChange w:id="377" w:author="USER" w:date="2017-06-01T16:08:00Z">
            <w:rPr>
              <w:rFonts w:eastAsiaTheme="minorHAnsi"/>
              <w:color w:val="000000"/>
              <w:lang w:val="en-US"/>
            </w:rPr>
          </w:rPrChange>
        </w:rPr>
        <w:t>Use the Reconcile Statements screen to ensure that the</w:t>
      </w:r>
      <w:r w:rsidRPr="00987E5B">
        <w:rPr>
          <w:rFonts w:eastAsiaTheme="minorHAnsi"/>
          <w:i/>
          <w:color w:val="000000"/>
          <w:lang w:val="en-US"/>
          <w:rPrChange w:id="378" w:author="USER" w:date="2017-06-01T16:08:00Z">
            <w:rPr>
              <w:rFonts w:eastAsiaTheme="minorHAnsi"/>
              <w:color w:val="000000"/>
              <w:lang w:val="en-US"/>
            </w:rPr>
          </w:rPrChange>
        </w:rPr>
        <w:t xml:space="preserve"> bank account is reconciled, as described in this topic.</w:t>
      </w:r>
    </w:p>
    <w:p w14:paraId="16265E91" w14:textId="77777777" w:rsidR="002D73DD" w:rsidRPr="004A1AB8" w:rsidRDefault="002D73DD" w:rsidP="002D73DD">
      <w:pPr>
        <w:autoSpaceDE w:val="0"/>
        <w:autoSpaceDN w:val="0"/>
        <w:adjustRightInd w:val="0"/>
        <w:rPr>
          <w:rFonts w:eastAsiaTheme="minorHAnsi"/>
          <w:color w:val="000000"/>
          <w:lang w:val="en-US"/>
        </w:rPr>
      </w:pPr>
    </w:p>
    <w:p w14:paraId="59069EA4" w14:textId="77777777" w:rsidR="002D73DD" w:rsidRPr="004A1AB8" w:rsidRDefault="002D73DD" w:rsidP="002D73DD">
      <w:pPr>
        <w:autoSpaceDE w:val="0"/>
        <w:autoSpaceDN w:val="0"/>
        <w:adjustRightInd w:val="0"/>
        <w:rPr>
          <w:rFonts w:eastAsiaTheme="minorHAnsi"/>
          <w:b/>
          <w:bCs/>
          <w:color w:val="000000"/>
          <w:lang w:val="en-US"/>
        </w:rPr>
      </w:pPr>
      <w:r w:rsidRPr="004A1AB8">
        <w:rPr>
          <w:rFonts w:eastAsiaTheme="minorHAnsi"/>
          <w:b/>
          <w:bCs/>
          <w:color w:val="000000"/>
          <w:lang w:val="en-US"/>
        </w:rPr>
        <w:t>To reconcile a bank account:</w:t>
      </w:r>
    </w:p>
    <w:p w14:paraId="6E00DBBB" w14:textId="77777777" w:rsidR="006768A0" w:rsidRPr="004A1AB8" w:rsidRDefault="006768A0" w:rsidP="002D73DD">
      <w:pPr>
        <w:autoSpaceDE w:val="0"/>
        <w:autoSpaceDN w:val="0"/>
        <w:adjustRightInd w:val="0"/>
        <w:rPr>
          <w:rFonts w:eastAsiaTheme="minorHAnsi"/>
          <w:color w:val="000000"/>
          <w:lang w:val="en-US"/>
        </w:rPr>
      </w:pPr>
    </w:p>
    <w:p w14:paraId="31FA9330"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Reconcile Statements</w:t>
      </w:r>
      <w:r w:rsidRPr="004A1AB8">
        <w:rPr>
          <w:rFonts w:eastAsiaTheme="minorHAnsi"/>
          <w:color w:val="000000"/>
          <w:lang w:val="en-US"/>
        </w:rPr>
        <w:t>.</w:t>
      </w:r>
    </w:p>
    <w:p w14:paraId="74ED74D2" w14:textId="77777777" w:rsidR="0069301D" w:rsidRPr="004A1AB8" w:rsidRDefault="00435B92" w:rsidP="002D73DD">
      <w:pPr>
        <w:autoSpaceDE w:val="0"/>
        <w:autoSpaceDN w:val="0"/>
        <w:adjustRightInd w:val="0"/>
        <w:rPr>
          <w:rFonts w:eastAsiaTheme="minorHAnsi"/>
          <w:color w:val="000000"/>
          <w:lang w:val="en-US"/>
        </w:rPr>
      </w:pPr>
      <w:r>
        <w:rPr>
          <w:noProof/>
          <w:lang w:val="en-US"/>
        </w:rPr>
        <w:lastRenderedPageBreak/>
        <mc:AlternateContent>
          <mc:Choice Requires="wps">
            <w:drawing>
              <wp:anchor distT="0" distB="0" distL="114300" distR="114300" simplePos="0" relativeHeight="251879424" behindDoc="0" locked="0" layoutInCell="1" allowOverlap="1" wp14:anchorId="1E9F1B71" wp14:editId="58EC829C">
                <wp:simplePos x="0" y="0"/>
                <wp:positionH relativeFrom="margin">
                  <wp:posOffset>5000309</wp:posOffset>
                </wp:positionH>
                <wp:positionV relativeFrom="paragraph">
                  <wp:posOffset>200343</wp:posOffset>
                </wp:positionV>
                <wp:extent cx="551815" cy="337820"/>
                <wp:effectExtent l="0" t="26352" r="31432" b="31433"/>
                <wp:wrapNone/>
                <wp:docPr id="162" name="Notched Right Arrow 162"/>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48A8BC5" w14:textId="77777777" w:rsidR="00713C6B" w:rsidRPr="00D8577C" w:rsidRDefault="00713C6B" w:rsidP="00435B92">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1B71" id="Notched Right Arrow 162" o:spid="_x0000_s1127" type="#_x0000_t94" style="position:absolute;margin-left:393.75pt;margin-top:15.8pt;width:43.45pt;height:26.6pt;rotation:90;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" adj="15096,2924" fillcolor="#dbdbdb" strokecolor="#41719c" strokeweight="1pt">
                <v:textbox style="layout-flow:vertical;mso-layout-flow-alt:bottom-to-top">
                  <w:txbxContent>
                    <w:p w14:paraId="248A8BC5" w14:textId="77777777" w:rsidR="00713C6B" w:rsidRPr="00D8577C" w:rsidRDefault="00713C6B" w:rsidP="00435B92">
                      <w:pPr>
                        <w:pStyle w:val="NoSpacing"/>
                        <w:jc w:val="center"/>
                        <w:rPr>
                          <w:sz w:val="16"/>
                          <w:szCs w:val="16"/>
                        </w:rPr>
                      </w:pPr>
                      <w:r>
                        <w:rPr>
                          <w:sz w:val="16"/>
                          <w:szCs w:val="16"/>
                        </w:rPr>
                        <w:t>1</w:t>
                      </w:r>
                    </w:p>
                  </w:txbxContent>
                </v:textbox>
                <w10:wrap anchorx="margin"/>
              </v:shape>
            </w:pict>
          </mc:Fallback>
        </mc:AlternateContent>
      </w:r>
      <w:r w:rsidRPr="00435B92">
        <w:rPr>
          <w:noProof/>
          <w:lang w:val="en-US"/>
        </w:rPr>
        <mc:AlternateContent>
          <mc:Choice Requires="wps">
            <w:drawing>
              <wp:anchor distT="0" distB="0" distL="114300" distR="114300" simplePos="0" relativeHeight="251877376" behindDoc="0" locked="0" layoutInCell="1" allowOverlap="1" wp14:anchorId="045B7C3C" wp14:editId="44B9A9F1">
                <wp:simplePos x="0" y="0"/>
                <wp:positionH relativeFrom="column">
                  <wp:posOffset>1609725</wp:posOffset>
                </wp:positionH>
                <wp:positionV relativeFrom="paragraph">
                  <wp:posOffset>1828800</wp:posOffset>
                </wp:positionV>
                <wp:extent cx="381000" cy="409575"/>
                <wp:effectExtent l="19050" t="19050" r="19050" b="47625"/>
                <wp:wrapNone/>
                <wp:docPr id="161" name="Notched Right Arrow 161"/>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15D34D2" w14:textId="77777777" w:rsidR="00713C6B" w:rsidRPr="00E35407" w:rsidRDefault="00713C6B" w:rsidP="00435B92">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B7C3C" id="Notched Right Arrow 161" o:spid="_x0000_s1128" type="#_x0000_t94" style="position:absolute;margin-left:126.75pt;margin-top:2in;width:30pt;height:3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kTkrAIAAHk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" adj="10800" fillcolor="#dbdbdb" strokecolor="#41719c" strokeweight="1pt">
                <v:textbox>
                  <w:txbxContent>
                    <w:p w14:paraId="715D34D2" w14:textId="77777777" w:rsidR="00713C6B" w:rsidRPr="00E35407" w:rsidRDefault="00713C6B" w:rsidP="00435B92">
                      <w:pPr>
                        <w:jc w:val="center"/>
                        <w:rPr>
                          <w:color w:val="000000" w:themeColor="text1"/>
                          <w:sz w:val="16"/>
                          <w:szCs w:val="16"/>
                        </w:rPr>
                      </w:pPr>
                      <w:r>
                        <w:rPr>
                          <w:color w:val="000000" w:themeColor="text1"/>
                          <w:sz w:val="16"/>
                          <w:szCs w:val="16"/>
                        </w:rPr>
                        <w:t>3</w:t>
                      </w:r>
                    </w:p>
                  </w:txbxContent>
                </v:textbox>
              </v:shape>
            </w:pict>
          </mc:Fallback>
        </mc:AlternateContent>
      </w:r>
      <w:r w:rsidRPr="00435B92">
        <w:rPr>
          <w:noProof/>
          <w:lang w:val="en-US"/>
        </w:rPr>
        <mc:AlternateContent>
          <mc:Choice Requires="wps">
            <w:drawing>
              <wp:anchor distT="0" distB="0" distL="114300" distR="114300" simplePos="0" relativeHeight="251875328" behindDoc="0" locked="0" layoutInCell="1" allowOverlap="1" wp14:anchorId="21B95978" wp14:editId="5EAA1F0B">
                <wp:simplePos x="0" y="0"/>
                <wp:positionH relativeFrom="column">
                  <wp:posOffset>-352425</wp:posOffset>
                </wp:positionH>
                <wp:positionV relativeFrom="paragraph">
                  <wp:posOffset>1190625</wp:posOffset>
                </wp:positionV>
                <wp:extent cx="381000" cy="371475"/>
                <wp:effectExtent l="19050" t="19050" r="38100" b="47625"/>
                <wp:wrapNone/>
                <wp:docPr id="160" name="Notched Right Arrow 16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24FD805" w14:textId="77777777" w:rsidR="00713C6B" w:rsidRPr="00E35407" w:rsidRDefault="00713C6B" w:rsidP="00435B92">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95978" id="Notched Right Arrow 160" o:spid="_x0000_s1129" type="#_x0000_t94" style="position:absolute;margin-left:-27.75pt;margin-top:93.75pt;width:30pt;height:29.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" adj="11070" fillcolor="#dbdbdb" strokecolor="#41719c" strokeweight="1pt">
                <v:textbox>
                  <w:txbxContent>
                    <w:p w14:paraId="324FD805" w14:textId="77777777" w:rsidR="00713C6B" w:rsidRPr="00E35407" w:rsidRDefault="00713C6B" w:rsidP="00435B92">
                      <w:pPr>
                        <w:jc w:val="center"/>
                        <w:rPr>
                          <w:color w:val="000000" w:themeColor="text1"/>
                          <w:sz w:val="16"/>
                          <w:szCs w:val="16"/>
                        </w:rPr>
                      </w:pPr>
                      <w:r>
                        <w:rPr>
                          <w:color w:val="000000" w:themeColor="text1"/>
                          <w:sz w:val="16"/>
                          <w:szCs w:val="16"/>
                        </w:rPr>
                        <w:t>2</w:t>
                      </w:r>
                    </w:p>
                  </w:txbxContent>
                </v:textbox>
              </v:shape>
            </w:pict>
          </mc:Fallback>
        </mc:AlternateContent>
      </w:r>
      <w:r w:rsidR="005867CD" w:rsidRPr="004A1AB8">
        <w:rPr>
          <w:rFonts w:eastAsiaTheme="minorHAnsi"/>
          <w:noProof/>
          <w:color w:val="000000"/>
          <w:lang w:val="en-US"/>
        </w:rPr>
        <w:drawing>
          <wp:inline distT="0" distB="0" distL="0" distR="0" wp14:anchorId="3F75C9A7" wp14:editId="24C5F1A6">
            <wp:extent cx="5943600" cy="3355359"/>
            <wp:effectExtent l="0" t="0" r="0" b="0"/>
            <wp:docPr id="14" name="Picture 14" descr="C:\Users\USER\Pictures\SCREEN SHOTS\BANK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BANK7_LI.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55359"/>
                    </a:xfrm>
                    <a:prstGeom prst="rect">
                      <a:avLst/>
                    </a:prstGeom>
                    <a:noFill/>
                    <a:ln>
                      <a:noFill/>
                    </a:ln>
                  </pic:spPr>
                </pic:pic>
              </a:graphicData>
            </a:graphic>
          </wp:inline>
        </w:drawing>
      </w:r>
    </w:p>
    <w:p w14:paraId="54A79B11" w14:textId="77777777" w:rsidR="00E74159" w:rsidRPr="004A1AB8" w:rsidRDefault="00E74159" w:rsidP="002D73DD">
      <w:pPr>
        <w:autoSpaceDE w:val="0"/>
        <w:autoSpaceDN w:val="0"/>
        <w:adjustRightInd w:val="0"/>
        <w:rPr>
          <w:rFonts w:eastAsiaTheme="minorHAnsi"/>
          <w:color w:val="000000"/>
          <w:lang w:val="en-US"/>
        </w:rPr>
      </w:pPr>
    </w:p>
    <w:p w14:paraId="3CF4C1E7" w14:textId="77777777" w:rsidR="00E74159" w:rsidRPr="004A1AB8" w:rsidRDefault="00E74159" w:rsidP="002D73DD">
      <w:pPr>
        <w:autoSpaceDE w:val="0"/>
        <w:autoSpaceDN w:val="0"/>
        <w:adjustRightInd w:val="0"/>
        <w:rPr>
          <w:rFonts w:eastAsiaTheme="minorHAnsi"/>
          <w:color w:val="000000"/>
          <w:lang w:val="en-US"/>
        </w:rPr>
      </w:pPr>
    </w:p>
    <w:p w14:paraId="14BF95E2"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2. In the </w:t>
      </w:r>
      <w:r w:rsidRPr="004A1AB8">
        <w:rPr>
          <w:rFonts w:eastAsiaTheme="minorHAnsi"/>
          <w:b/>
          <w:bCs/>
          <w:color w:val="000000"/>
          <w:lang w:val="en-US"/>
        </w:rPr>
        <w:t xml:space="preserve">Bank Code </w:t>
      </w:r>
      <w:r w:rsidRPr="004A1AB8">
        <w:rPr>
          <w:rFonts w:eastAsiaTheme="minorHAnsi"/>
          <w:color w:val="000000"/>
          <w:lang w:val="en-US"/>
        </w:rPr>
        <w:t>field, specify the bank account to reconcile.</w:t>
      </w:r>
    </w:p>
    <w:p w14:paraId="14E5C636" w14:textId="77777777" w:rsidR="0069301D" w:rsidRPr="004A1AB8" w:rsidRDefault="0069301D" w:rsidP="002D73DD">
      <w:pPr>
        <w:autoSpaceDE w:val="0"/>
        <w:autoSpaceDN w:val="0"/>
        <w:adjustRightInd w:val="0"/>
        <w:rPr>
          <w:rFonts w:eastAsiaTheme="minorHAnsi"/>
          <w:color w:val="000000"/>
          <w:lang w:val="en-US"/>
        </w:rPr>
      </w:pPr>
    </w:p>
    <w:p w14:paraId="4DF1C78E" w14:textId="77777777"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3. In the </w:t>
      </w:r>
      <w:r w:rsidRPr="004A1AB8">
        <w:rPr>
          <w:rFonts w:eastAsiaTheme="minorHAnsi"/>
          <w:b/>
          <w:bCs/>
          <w:color w:val="000000"/>
          <w:lang w:val="en-US"/>
        </w:rPr>
        <w:t xml:space="preserve">Reconciliation Description </w:t>
      </w:r>
      <w:r w:rsidRPr="004A1AB8">
        <w:rPr>
          <w:rFonts w:eastAsiaTheme="minorHAnsi"/>
          <w:color w:val="000000"/>
          <w:lang w:val="en-US"/>
        </w:rPr>
        <w:t>field, enter a description for the reconciliation.</w:t>
      </w:r>
    </w:p>
    <w:p w14:paraId="4F81666E" w14:textId="77777777" w:rsidR="0069301D" w:rsidRPr="004A1AB8" w:rsidRDefault="0069301D" w:rsidP="002D73DD">
      <w:pPr>
        <w:autoSpaceDE w:val="0"/>
        <w:autoSpaceDN w:val="0"/>
        <w:adjustRightInd w:val="0"/>
        <w:rPr>
          <w:rFonts w:eastAsiaTheme="minorHAnsi"/>
          <w:color w:val="000000"/>
          <w:lang w:val="en-US"/>
        </w:rPr>
      </w:pPr>
    </w:p>
    <w:p w14:paraId="32436D9E" w14:textId="77777777" w:rsidR="002D73DD" w:rsidRPr="004A1AB8" w:rsidRDefault="0069301D" w:rsidP="002D73DD">
      <w:pPr>
        <w:autoSpaceDE w:val="0"/>
        <w:autoSpaceDN w:val="0"/>
        <w:adjustRightInd w:val="0"/>
        <w:rPr>
          <w:rFonts w:eastAsiaTheme="minorHAnsi"/>
          <w:color w:val="255BC8"/>
          <w:lang w:val="en-US"/>
        </w:rPr>
      </w:pPr>
      <w:r w:rsidRPr="004A1AB8">
        <w:rPr>
          <w:rFonts w:eastAsiaTheme="minorHAnsi"/>
          <w:color w:val="000000"/>
          <w:lang w:val="en-US"/>
        </w:rPr>
        <w:t xml:space="preserve">4. </w:t>
      </w:r>
      <w:r w:rsidR="002D73DD" w:rsidRPr="004A1AB8">
        <w:rPr>
          <w:rFonts w:eastAsiaTheme="minorHAnsi"/>
          <w:color w:val="000000"/>
          <w:lang w:val="en-US"/>
        </w:rPr>
        <w:t xml:space="preserve">On the Summary tab, enter general information and update amounts. </w:t>
      </w:r>
      <w:r w:rsidR="002D73DD" w:rsidRPr="004A1AB8">
        <w:rPr>
          <w:rFonts w:eastAsiaTheme="minorHAnsi"/>
          <w:color w:val="255BC8"/>
          <w:lang w:val="en-US"/>
        </w:rPr>
        <w:t>More...</w:t>
      </w:r>
    </w:p>
    <w:p w14:paraId="5FD11034" w14:textId="77777777" w:rsidR="0069301D" w:rsidRPr="004A1AB8" w:rsidRDefault="0069301D" w:rsidP="002D73DD">
      <w:pPr>
        <w:autoSpaceDE w:val="0"/>
        <w:autoSpaceDN w:val="0"/>
        <w:adjustRightInd w:val="0"/>
        <w:rPr>
          <w:rFonts w:eastAsiaTheme="minorHAnsi"/>
          <w:color w:val="000000"/>
          <w:lang w:val="en-US"/>
        </w:rPr>
      </w:pPr>
    </w:p>
    <w:p w14:paraId="72677181" w14:textId="77777777"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a. In the </w:t>
      </w:r>
      <w:r w:rsidR="002D73DD" w:rsidRPr="004A1AB8">
        <w:rPr>
          <w:rFonts w:eastAsiaTheme="minorHAnsi"/>
          <w:b/>
          <w:bCs/>
          <w:color w:val="000000"/>
          <w:lang w:val="en-US"/>
        </w:rPr>
        <w:t xml:space="preserve">Statement Date </w:t>
      </w:r>
      <w:r w:rsidR="002D73DD" w:rsidRPr="004A1AB8">
        <w:rPr>
          <w:rFonts w:eastAsiaTheme="minorHAnsi"/>
          <w:color w:val="000000"/>
          <w:lang w:val="en-US"/>
        </w:rPr>
        <w:t>field, enter the bank statement date.</w:t>
      </w:r>
    </w:p>
    <w:p w14:paraId="057A612C" w14:textId="77777777" w:rsidR="0069301D" w:rsidRPr="004A1AB8" w:rsidRDefault="0069301D" w:rsidP="002D73DD">
      <w:pPr>
        <w:autoSpaceDE w:val="0"/>
        <w:autoSpaceDN w:val="0"/>
        <w:adjustRightInd w:val="0"/>
        <w:rPr>
          <w:rFonts w:eastAsiaTheme="minorHAnsi"/>
          <w:color w:val="000000"/>
          <w:lang w:val="en-US"/>
        </w:rPr>
      </w:pPr>
    </w:p>
    <w:p w14:paraId="42EE7979" w14:textId="77777777"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b. In the </w:t>
      </w:r>
      <w:r w:rsidR="002D73DD" w:rsidRPr="004A1AB8">
        <w:rPr>
          <w:rFonts w:eastAsiaTheme="minorHAnsi"/>
          <w:b/>
          <w:bCs/>
          <w:color w:val="000000"/>
          <w:lang w:val="en-US"/>
        </w:rPr>
        <w:t xml:space="preserve">Statement Balance </w:t>
      </w:r>
      <w:r w:rsidR="002D73DD" w:rsidRPr="004A1AB8">
        <w:rPr>
          <w:rFonts w:eastAsiaTheme="minorHAnsi"/>
          <w:color w:val="000000"/>
          <w:lang w:val="en-US"/>
        </w:rPr>
        <w:t>field, enter the ending balance from the bank statement.</w:t>
      </w:r>
    </w:p>
    <w:p w14:paraId="51B70267" w14:textId="77777777" w:rsidR="0069301D" w:rsidRPr="004A1AB8" w:rsidRDefault="0069301D" w:rsidP="002D73DD">
      <w:pPr>
        <w:autoSpaceDE w:val="0"/>
        <w:autoSpaceDN w:val="0"/>
        <w:adjustRightInd w:val="0"/>
        <w:rPr>
          <w:rFonts w:eastAsiaTheme="minorHAnsi"/>
          <w:color w:val="000000"/>
          <w:lang w:val="en-US"/>
        </w:rPr>
      </w:pPr>
    </w:p>
    <w:p w14:paraId="74E41563" w14:textId="4095CC8F" w:rsidR="002D73DD" w:rsidRPr="00BF388A" w:rsidRDefault="006768A0" w:rsidP="002D73DD">
      <w:pPr>
        <w:autoSpaceDE w:val="0"/>
        <w:autoSpaceDN w:val="0"/>
        <w:adjustRightInd w:val="0"/>
        <w:rPr>
          <w:rFonts w:eastAsiaTheme="minorHAnsi"/>
          <w:i/>
          <w:color w:val="000000"/>
          <w:lang w:val="en-US"/>
          <w:rPrChange w:id="379" w:author="USER" w:date="2017-06-05T13:34:00Z">
            <w:rPr>
              <w:rFonts w:eastAsiaTheme="minorHAnsi"/>
              <w:color w:val="000000"/>
              <w:lang w:val="en-US"/>
            </w:rPr>
          </w:rPrChange>
        </w:rPr>
      </w:pPr>
      <w:r w:rsidRPr="004A1AB8">
        <w:rPr>
          <w:rFonts w:eastAsiaTheme="minorHAnsi"/>
          <w:color w:val="000000"/>
          <w:lang w:val="en-US"/>
        </w:rPr>
        <w:t xml:space="preserve">    </w:t>
      </w:r>
      <w:r w:rsidR="0069301D" w:rsidRPr="004A1AB8">
        <w:rPr>
          <w:rFonts w:eastAsiaTheme="minorHAnsi"/>
          <w:color w:val="000000"/>
          <w:lang w:val="en-US"/>
        </w:rPr>
        <w:t xml:space="preserve">c. </w:t>
      </w:r>
      <w:r w:rsidR="002D73DD" w:rsidRPr="004A1AB8">
        <w:rPr>
          <w:rFonts w:eastAsiaTheme="minorHAnsi"/>
          <w:color w:val="000000"/>
          <w:lang w:val="en-US"/>
        </w:rPr>
        <w:t xml:space="preserve">In the </w:t>
      </w:r>
      <w:r w:rsidR="002D73DD" w:rsidRPr="004A1AB8">
        <w:rPr>
          <w:rFonts w:eastAsiaTheme="minorHAnsi"/>
          <w:b/>
          <w:bCs/>
          <w:color w:val="000000"/>
          <w:lang w:val="en-US"/>
        </w:rPr>
        <w:t xml:space="preserve">Reconciliation Date </w:t>
      </w:r>
      <w:r w:rsidR="002D73DD" w:rsidRPr="004A1AB8">
        <w:rPr>
          <w:rFonts w:eastAsiaTheme="minorHAnsi"/>
          <w:color w:val="000000"/>
          <w:lang w:val="en-US"/>
        </w:rPr>
        <w:t>field, specify the date to which to p</w:t>
      </w:r>
      <w:r w:rsidR="0069301D" w:rsidRPr="004A1AB8">
        <w:rPr>
          <w:rFonts w:eastAsiaTheme="minorHAnsi"/>
          <w:color w:val="000000"/>
          <w:lang w:val="en-US"/>
        </w:rPr>
        <w:t xml:space="preserve">ost the reconciliation. </w:t>
      </w:r>
      <w:r w:rsidR="0069301D" w:rsidRPr="00BF388A">
        <w:rPr>
          <w:rFonts w:eastAsiaTheme="minorHAnsi"/>
          <w:i/>
          <w:color w:val="000000"/>
          <w:lang w:val="en-US"/>
          <w:rPrChange w:id="380" w:author="USER" w:date="2017-06-05T13:34:00Z">
            <w:rPr>
              <w:rFonts w:eastAsiaTheme="minorHAnsi"/>
              <w:color w:val="000000"/>
              <w:lang w:val="en-US"/>
            </w:rPr>
          </w:rPrChange>
        </w:rPr>
        <w:t xml:space="preserve">You can </w:t>
      </w:r>
      <w:del w:id="381" w:author="Priscilla Hope" w:date="2017-05-30T16:24:00Z">
        <w:r w:rsidRPr="00BF388A" w:rsidDel="00D13DC9">
          <w:rPr>
            <w:rFonts w:eastAsiaTheme="minorHAnsi"/>
            <w:i/>
            <w:color w:val="000000"/>
            <w:lang w:val="en-US"/>
            <w:rPrChange w:id="382" w:author="USER" w:date="2017-06-05T13:34:00Z">
              <w:rPr>
                <w:rFonts w:eastAsiaTheme="minorHAnsi"/>
                <w:color w:val="000000"/>
                <w:lang w:val="en-US"/>
              </w:rPr>
            </w:rPrChange>
          </w:rPr>
          <w:delText xml:space="preserve">    </w:delText>
        </w:r>
      </w:del>
      <w:r w:rsidR="002D73DD" w:rsidRPr="00BF388A">
        <w:rPr>
          <w:rFonts w:eastAsiaTheme="minorHAnsi"/>
          <w:i/>
          <w:color w:val="000000"/>
          <w:lang w:val="en-US"/>
          <w:rPrChange w:id="383" w:author="USER" w:date="2017-06-05T13:34:00Z">
            <w:rPr>
              <w:rFonts w:eastAsiaTheme="minorHAnsi"/>
              <w:color w:val="000000"/>
              <w:lang w:val="en-US"/>
            </w:rPr>
          </w:rPrChange>
        </w:rPr>
        <w:t>reconcile outstanding transactions posted</w:t>
      </w:r>
      <w:r w:rsidR="0069301D" w:rsidRPr="00BF388A">
        <w:rPr>
          <w:rFonts w:eastAsiaTheme="minorHAnsi"/>
          <w:i/>
          <w:color w:val="000000"/>
          <w:lang w:val="en-US"/>
          <w:rPrChange w:id="384" w:author="USER" w:date="2017-06-05T13:34:00Z">
            <w:rPr>
              <w:rFonts w:eastAsiaTheme="minorHAnsi"/>
              <w:color w:val="000000"/>
              <w:lang w:val="en-US"/>
            </w:rPr>
          </w:rPrChange>
        </w:rPr>
        <w:t xml:space="preserve"> up to and including this date.</w:t>
      </w:r>
    </w:p>
    <w:p w14:paraId="6D156D59" w14:textId="77777777" w:rsidR="0069301D" w:rsidRPr="004A1AB8" w:rsidRDefault="0069301D" w:rsidP="002D73DD">
      <w:pPr>
        <w:autoSpaceDE w:val="0"/>
        <w:autoSpaceDN w:val="0"/>
        <w:adjustRightInd w:val="0"/>
        <w:rPr>
          <w:rFonts w:eastAsiaTheme="minorHAnsi"/>
          <w:color w:val="000000"/>
          <w:lang w:val="en-US"/>
        </w:rPr>
      </w:pPr>
    </w:p>
    <w:p w14:paraId="6A10EF3B" w14:textId="77777777"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d. Click </w:t>
      </w:r>
      <w:r w:rsidR="002D73DD" w:rsidRPr="004A1AB8">
        <w:rPr>
          <w:rFonts w:eastAsiaTheme="minorHAnsi"/>
          <w:b/>
          <w:bCs/>
          <w:color w:val="000000"/>
          <w:lang w:val="en-US"/>
        </w:rPr>
        <w:t xml:space="preserve">Calculate </w:t>
      </w:r>
      <w:r w:rsidR="002D73DD" w:rsidRPr="004A1AB8">
        <w:rPr>
          <w:rFonts w:eastAsiaTheme="minorHAnsi"/>
          <w:color w:val="000000"/>
          <w:lang w:val="en-US"/>
        </w:rPr>
        <w:t>to update the amounts displayed on the Summary tab.</w:t>
      </w:r>
    </w:p>
    <w:p w14:paraId="26B6AD09" w14:textId="77777777" w:rsidR="0069301D" w:rsidRPr="004A1AB8" w:rsidRDefault="0069301D" w:rsidP="002D73DD">
      <w:pPr>
        <w:autoSpaceDE w:val="0"/>
        <w:autoSpaceDN w:val="0"/>
        <w:adjustRightInd w:val="0"/>
        <w:rPr>
          <w:rFonts w:eastAsiaTheme="minorHAnsi"/>
          <w:color w:val="000000"/>
          <w:lang w:val="en-US"/>
        </w:rPr>
      </w:pPr>
    </w:p>
    <w:p w14:paraId="4918FCBF" w14:textId="77777777" w:rsidR="0069301D" w:rsidRPr="004A1AB8" w:rsidRDefault="0069301D" w:rsidP="0069301D">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 xml:space="preserve">The </w:t>
      </w:r>
      <w:r w:rsidRPr="004A1AB8">
        <w:rPr>
          <w:rFonts w:eastAsiaTheme="minorHAnsi"/>
          <w:b/>
          <w:bCs/>
          <w:color w:val="000000"/>
          <w:lang w:val="en-US"/>
        </w:rPr>
        <w:t xml:space="preserve">Calculate </w:t>
      </w:r>
      <w:r w:rsidRPr="004A1AB8">
        <w:rPr>
          <w:rFonts w:eastAsiaTheme="minorHAnsi"/>
          <w:color w:val="000000"/>
          <w:lang w:val="en-US"/>
        </w:rPr>
        <w:t>button is available if the Adjusted Bank Balance and the Adjusted Book Balance are not equal.</w:t>
      </w:r>
    </w:p>
    <w:p w14:paraId="5EA51A5B" w14:textId="77777777" w:rsidR="0069301D" w:rsidRPr="004A1AB8" w:rsidRDefault="0069301D" w:rsidP="0069301D">
      <w:pPr>
        <w:autoSpaceDE w:val="0"/>
        <w:autoSpaceDN w:val="0"/>
        <w:adjustRightInd w:val="0"/>
        <w:rPr>
          <w:rFonts w:eastAsiaTheme="minorHAnsi"/>
          <w:color w:val="000000"/>
          <w:lang w:val="en-US"/>
        </w:rPr>
      </w:pPr>
    </w:p>
    <w:p w14:paraId="7EF0EF45" w14:textId="77777777"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e. Click </w:t>
      </w:r>
      <w:r w:rsidRPr="004A1AB8">
        <w:rPr>
          <w:rFonts w:eastAsiaTheme="minorHAnsi"/>
          <w:b/>
          <w:bCs/>
          <w:color w:val="000000"/>
          <w:lang w:val="en-US"/>
        </w:rPr>
        <w:t>Save</w:t>
      </w:r>
      <w:r w:rsidRPr="004A1AB8">
        <w:rPr>
          <w:rFonts w:eastAsiaTheme="minorHAnsi"/>
          <w:color w:val="000000"/>
          <w:lang w:val="en-US"/>
        </w:rPr>
        <w:t>.</w:t>
      </w:r>
    </w:p>
    <w:p w14:paraId="7C181E94" w14:textId="77777777" w:rsidR="00F679B2" w:rsidRPr="004A1AB8" w:rsidRDefault="00F679B2" w:rsidP="0069301D">
      <w:pPr>
        <w:autoSpaceDE w:val="0"/>
        <w:autoSpaceDN w:val="0"/>
        <w:adjustRightInd w:val="0"/>
        <w:rPr>
          <w:rFonts w:eastAsiaTheme="minorHAnsi"/>
          <w:color w:val="000000"/>
          <w:lang w:val="en-US"/>
        </w:rPr>
      </w:pPr>
    </w:p>
    <w:p w14:paraId="4459FEFD" w14:textId="77777777" w:rsidR="0069301D" w:rsidRPr="004A1AB8" w:rsidRDefault="0069301D" w:rsidP="0069301D">
      <w:pPr>
        <w:autoSpaceDE w:val="0"/>
        <w:autoSpaceDN w:val="0"/>
        <w:adjustRightInd w:val="0"/>
        <w:rPr>
          <w:rFonts w:eastAsiaTheme="minorHAnsi"/>
          <w:color w:val="255BC8"/>
          <w:lang w:val="en-US"/>
        </w:rPr>
      </w:pPr>
      <w:r w:rsidRPr="004A1AB8">
        <w:rPr>
          <w:rFonts w:eastAsiaTheme="minorHAnsi"/>
          <w:color w:val="000000"/>
          <w:lang w:val="en-US"/>
        </w:rPr>
        <w:t xml:space="preserve">The </w:t>
      </w:r>
      <w:r w:rsidRPr="004A1AB8">
        <w:rPr>
          <w:rFonts w:eastAsiaTheme="minorHAnsi"/>
          <w:b/>
          <w:bCs/>
          <w:color w:val="000000"/>
          <w:lang w:val="en-US"/>
        </w:rPr>
        <w:t xml:space="preserve">Out of Balance by </w:t>
      </w:r>
      <w:r w:rsidRPr="004A1AB8">
        <w:rPr>
          <w:rFonts w:eastAsiaTheme="minorHAnsi"/>
          <w:color w:val="000000"/>
          <w:lang w:val="en-US"/>
        </w:rPr>
        <w:t xml:space="preserve">field may display a non-zero amount that you need to reconcile. </w:t>
      </w:r>
      <w:r w:rsidRPr="004A1AB8">
        <w:rPr>
          <w:rFonts w:eastAsiaTheme="minorHAnsi"/>
          <w:color w:val="255BC8"/>
          <w:lang w:val="en-US"/>
        </w:rPr>
        <w:t>More...</w:t>
      </w:r>
    </w:p>
    <w:p w14:paraId="4B98070D" w14:textId="77777777" w:rsidR="0069301D" w:rsidRPr="004A1AB8" w:rsidRDefault="0069301D" w:rsidP="0069301D">
      <w:pPr>
        <w:autoSpaceDE w:val="0"/>
        <w:autoSpaceDN w:val="0"/>
        <w:adjustRightInd w:val="0"/>
        <w:rPr>
          <w:rFonts w:eastAsiaTheme="minorHAnsi"/>
          <w:color w:val="255BC8"/>
          <w:lang w:val="en-US"/>
        </w:rPr>
      </w:pPr>
    </w:p>
    <w:p w14:paraId="22536114" w14:textId="77777777" w:rsidR="0069301D" w:rsidRPr="004A1AB8" w:rsidRDefault="006768A0" w:rsidP="0069301D">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69301D" w:rsidRPr="004A1AB8">
        <w:rPr>
          <w:rFonts w:eastAsiaTheme="minorHAnsi"/>
          <w:color w:val="000000"/>
          <w:lang w:val="en-US"/>
        </w:rPr>
        <w:t xml:space="preserve">On the Summary tab, check that the </w:t>
      </w:r>
      <w:r w:rsidR="0069301D" w:rsidRPr="004A1AB8">
        <w:rPr>
          <w:rFonts w:eastAsiaTheme="minorHAnsi"/>
          <w:b/>
          <w:bCs/>
          <w:color w:val="000000"/>
          <w:lang w:val="en-US"/>
        </w:rPr>
        <w:t xml:space="preserve">Out of Balance by </w:t>
      </w:r>
      <w:r w:rsidR="0069301D" w:rsidRPr="004A1AB8">
        <w:rPr>
          <w:rFonts w:eastAsiaTheme="minorHAnsi"/>
          <w:color w:val="000000"/>
          <w:lang w:val="en-US"/>
        </w:rPr>
        <w:t>field displays zero. If it does not:</w:t>
      </w:r>
    </w:p>
    <w:p w14:paraId="73C0108F" w14:textId="77777777" w:rsidR="006768A0" w:rsidRPr="004A1AB8" w:rsidRDefault="006768A0" w:rsidP="0069301D">
      <w:pPr>
        <w:autoSpaceDE w:val="0"/>
        <w:autoSpaceDN w:val="0"/>
        <w:adjustRightInd w:val="0"/>
        <w:rPr>
          <w:rFonts w:eastAsiaTheme="minorHAnsi"/>
          <w:color w:val="000000"/>
          <w:lang w:val="en-US"/>
        </w:rPr>
      </w:pPr>
    </w:p>
    <w:p w14:paraId="2A48250D" w14:textId="4DD5554A" w:rsidR="0069301D" w:rsidRPr="00987E5B" w:rsidDel="00D13DC9" w:rsidRDefault="006768A0" w:rsidP="0069301D">
      <w:pPr>
        <w:autoSpaceDE w:val="0"/>
        <w:autoSpaceDN w:val="0"/>
        <w:adjustRightInd w:val="0"/>
        <w:rPr>
          <w:del w:id="385" w:author="Priscilla Hope" w:date="2017-05-30T16:26:00Z"/>
          <w:rFonts w:eastAsiaTheme="minorHAnsi"/>
          <w:i/>
          <w:color w:val="396AA8"/>
          <w:lang w:val="en-US"/>
          <w:rPrChange w:id="386" w:author="USER" w:date="2017-06-01T16:09:00Z">
            <w:rPr>
              <w:del w:id="387" w:author="Priscilla Hope" w:date="2017-05-30T16:26:00Z"/>
              <w:rFonts w:eastAsiaTheme="minorHAnsi"/>
              <w:color w:val="396AA8"/>
              <w:lang w:val="en-US"/>
            </w:rPr>
          </w:rPrChange>
        </w:rPr>
      </w:pPr>
      <w:r w:rsidRPr="00987E5B">
        <w:rPr>
          <w:rFonts w:eastAsiaTheme="minorHAnsi"/>
          <w:i/>
          <w:color w:val="000000"/>
          <w:lang w:val="en-US"/>
          <w:rPrChange w:id="388" w:author="USER" w:date="2017-06-01T16:09:00Z">
            <w:rPr>
              <w:rFonts w:eastAsiaTheme="minorHAnsi"/>
              <w:color w:val="000000"/>
              <w:lang w:val="en-US"/>
            </w:rPr>
          </w:rPrChange>
        </w:rPr>
        <w:lastRenderedPageBreak/>
        <w:t xml:space="preserve">a. </w:t>
      </w:r>
      <w:r w:rsidR="0069301D" w:rsidRPr="00987E5B">
        <w:rPr>
          <w:rFonts w:eastAsiaTheme="minorHAnsi"/>
          <w:i/>
          <w:color w:val="000000"/>
          <w:lang w:val="en-US"/>
          <w:rPrChange w:id="389" w:author="USER" w:date="2017-06-01T16:09:00Z">
            <w:rPr>
              <w:rFonts w:eastAsiaTheme="minorHAnsi"/>
              <w:color w:val="000000"/>
              <w:lang w:val="en-US"/>
            </w:rPr>
          </w:rPrChange>
        </w:rPr>
        <w:t xml:space="preserve">Print the Reconciliation Status report. For more info, </w:t>
      </w:r>
      <w:r w:rsidRPr="00987E5B">
        <w:rPr>
          <w:rFonts w:eastAsiaTheme="minorHAnsi"/>
          <w:i/>
          <w:color w:val="000000"/>
          <w:lang w:val="en-US"/>
          <w:rPrChange w:id="390" w:author="USER" w:date="2017-06-01T16:09:00Z">
            <w:rPr>
              <w:rFonts w:eastAsiaTheme="minorHAnsi"/>
              <w:color w:val="000000"/>
              <w:lang w:val="en-US"/>
            </w:rPr>
          </w:rPrChange>
        </w:rPr>
        <w:t>(</w:t>
      </w:r>
      <w:r w:rsidR="0069301D" w:rsidRPr="00987E5B">
        <w:rPr>
          <w:rFonts w:eastAsiaTheme="minorHAnsi"/>
          <w:i/>
          <w:color w:val="000000"/>
          <w:lang w:val="en-US"/>
          <w:rPrChange w:id="391" w:author="USER" w:date="2017-06-01T16:09:00Z">
            <w:rPr>
              <w:rFonts w:eastAsiaTheme="minorHAnsi"/>
              <w:color w:val="000000"/>
              <w:lang w:val="en-US"/>
            </w:rPr>
          </w:rPrChange>
        </w:rPr>
        <w:t xml:space="preserve">see </w:t>
      </w:r>
      <w:r w:rsidRPr="00987E5B">
        <w:rPr>
          <w:rFonts w:eastAsiaTheme="minorHAnsi"/>
          <w:i/>
          <w:color w:val="000000"/>
          <w:lang w:val="en-US"/>
          <w:rPrChange w:id="392" w:author="USER" w:date="2017-06-01T16:09:00Z">
            <w:rPr>
              <w:rFonts w:eastAsiaTheme="minorHAnsi"/>
              <w:color w:val="000000"/>
              <w:lang w:val="en-US"/>
            </w:rPr>
          </w:rPrChange>
        </w:rPr>
        <w:t>&gt;</w:t>
      </w:r>
      <w:r w:rsidR="0069301D" w:rsidRPr="00987E5B">
        <w:rPr>
          <w:rFonts w:eastAsiaTheme="minorHAnsi"/>
          <w:i/>
          <w:color w:val="396AA8"/>
          <w:lang w:val="en-US"/>
          <w:rPrChange w:id="393" w:author="USER" w:date="2017-06-01T16:09:00Z">
            <w:rPr>
              <w:rFonts w:eastAsiaTheme="minorHAnsi"/>
              <w:color w:val="396AA8"/>
              <w:lang w:val="en-US"/>
            </w:rPr>
          </w:rPrChange>
        </w:rPr>
        <w:t>Printing the Bank Reconciliation Status</w:t>
      </w:r>
      <w:ins w:id="394" w:author="Priscilla Hope" w:date="2017-05-30T16:26:00Z">
        <w:r w:rsidR="00D13DC9" w:rsidRPr="00987E5B">
          <w:rPr>
            <w:rFonts w:eastAsiaTheme="minorHAnsi"/>
            <w:i/>
            <w:color w:val="396AA8"/>
            <w:lang w:val="en-US"/>
            <w:rPrChange w:id="395" w:author="USER" w:date="2017-06-01T16:09:00Z">
              <w:rPr>
                <w:rFonts w:eastAsiaTheme="minorHAnsi"/>
                <w:color w:val="396AA8"/>
                <w:lang w:val="en-US"/>
              </w:rPr>
            </w:rPrChange>
          </w:rPr>
          <w:t xml:space="preserve"> </w:t>
        </w:r>
      </w:ins>
    </w:p>
    <w:p w14:paraId="2CC23B2A" w14:textId="77777777" w:rsidR="0069301D" w:rsidRPr="00987E5B" w:rsidRDefault="005867CD" w:rsidP="0069301D">
      <w:pPr>
        <w:autoSpaceDE w:val="0"/>
        <w:autoSpaceDN w:val="0"/>
        <w:adjustRightInd w:val="0"/>
        <w:rPr>
          <w:rFonts w:eastAsiaTheme="minorHAnsi"/>
          <w:i/>
          <w:color w:val="396AA8"/>
          <w:lang w:val="en-US"/>
          <w:rPrChange w:id="396" w:author="USER" w:date="2017-06-01T16:09:00Z">
            <w:rPr>
              <w:rFonts w:eastAsiaTheme="minorHAnsi"/>
              <w:color w:val="396AA8"/>
              <w:lang w:val="en-US"/>
            </w:rPr>
          </w:rPrChange>
        </w:rPr>
      </w:pPr>
      <w:r w:rsidRPr="00987E5B">
        <w:rPr>
          <w:rFonts w:eastAsiaTheme="minorHAnsi"/>
          <w:i/>
          <w:color w:val="396AA8"/>
          <w:lang w:val="en-US"/>
          <w:rPrChange w:id="397" w:author="USER" w:date="2017-06-01T16:09:00Z">
            <w:rPr>
              <w:rFonts w:eastAsiaTheme="minorHAnsi"/>
              <w:color w:val="396AA8"/>
              <w:lang w:val="en-US"/>
            </w:rPr>
          </w:rPrChange>
        </w:rPr>
        <w:t>Report.</w:t>
      </w:r>
      <w:r w:rsidR="006768A0" w:rsidRPr="00987E5B">
        <w:rPr>
          <w:rFonts w:eastAsiaTheme="minorHAnsi"/>
          <w:i/>
          <w:color w:val="396AA8"/>
          <w:lang w:val="en-US"/>
          <w:rPrChange w:id="398" w:author="USER" w:date="2017-06-01T16:09:00Z">
            <w:rPr>
              <w:rFonts w:eastAsiaTheme="minorHAnsi"/>
              <w:color w:val="396AA8"/>
              <w:lang w:val="en-US"/>
            </w:rPr>
          </w:rPrChange>
        </w:rPr>
        <w:t>)</w:t>
      </w:r>
      <w:r w:rsidRPr="00987E5B">
        <w:rPr>
          <w:rFonts w:eastAsiaTheme="minorHAnsi"/>
          <w:i/>
          <w:color w:val="396AA8"/>
          <w:lang w:val="en-US"/>
          <w:rPrChange w:id="399" w:author="USER" w:date="2017-06-01T16:09:00Z">
            <w:rPr>
              <w:rFonts w:eastAsiaTheme="minorHAnsi"/>
              <w:color w:val="396AA8"/>
              <w:lang w:val="en-US"/>
            </w:rPr>
          </w:rPrChange>
        </w:rPr>
        <w:t xml:space="preserve"> </w:t>
      </w:r>
    </w:p>
    <w:p w14:paraId="32649320" w14:textId="77777777" w:rsidR="006768A0" w:rsidRPr="00987E5B" w:rsidRDefault="006768A0" w:rsidP="0069301D">
      <w:pPr>
        <w:autoSpaceDE w:val="0"/>
        <w:autoSpaceDN w:val="0"/>
        <w:adjustRightInd w:val="0"/>
        <w:rPr>
          <w:rFonts w:eastAsiaTheme="minorHAnsi"/>
          <w:i/>
          <w:color w:val="000000"/>
          <w:lang w:val="en-US"/>
          <w:rPrChange w:id="400" w:author="USER" w:date="2017-06-01T16:09:00Z">
            <w:rPr>
              <w:rFonts w:eastAsiaTheme="minorHAnsi"/>
              <w:color w:val="000000"/>
              <w:lang w:val="en-US"/>
            </w:rPr>
          </w:rPrChange>
        </w:rPr>
      </w:pPr>
    </w:p>
    <w:p w14:paraId="576CF66F" w14:textId="77777777" w:rsidR="0069301D" w:rsidRPr="00987E5B" w:rsidRDefault="0069301D" w:rsidP="0069301D">
      <w:pPr>
        <w:autoSpaceDE w:val="0"/>
        <w:autoSpaceDN w:val="0"/>
        <w:adjustRightInd w:val="0"/>
        <w:rPr>
          <w:rFonts w:eastAsiaTheme="minorHAnsi"/>
          <w:i/>
          <w:color w:val="000000"/>
          <w:lang w:val="en-US"/>
          <w:rPrChange w:id="401" w:author="USER" w:date="2017-06-01T16:09:00Z">
            <w:rPr>
              <w:rFonts w:eastAsiaTheme="minorHAnsi"/>
              <w:color w:val="000000"/>
              <w:lang w:val="en-US"/>
            </w:rPr>
          </w:rPrChange>
        </w:rPr>
      </w:pPr>
      <w:r w:rsidRPr="00987E5B">
        <w:rPr>
          <w:rFonts w:eastAsiaTheme="minorHAnsi"/>
          <w:i/>
          <w:color w:val="000000"/>
          <w:lang w:val="en-US"/>
          <w:rPrChange w:id="402" w:author="USER" w:date="2017-06-01T16:09:00Z">
            <w:rPr>
              <w:rFonts w:eastAsiaTheme="minorHAnsi"/>
              <w:color w:val="000000"/>
              <w:lang w:val="en-US"/>
            </w:rPr>
          </w:rPrChange>
        </w:rPr>
        <w:t>b. Compare the report to the bank statement, looking for the reasons for the Out Of Balance amount.</w:t>
      </w:r>
    </w:p>
    <w:p w14:paraId="0A36E8ED" w14:textId="77777777" w:rsidR="006768A0" w:rsidRPr="00987E5B" w:rsidRDefault="006768A0" w:rsidP="0069301D">
      <w:pPr>
        <w:autoSpaceDE w:val="0"/>
        <w:autoSpaceDN w:val="0"/>
        <w:adjustRightInd w:val="0"/>
        <w:rPr>
          <w:rFonts w:eastAsiaTheme="minorHAnsi"/>
          <w:i/>
          <w:color w:val="000000"/>
          <w:lang w:val="en-US"/>
          <w:rPrChange w:id="403" w:author="USER" w:date="2017-06-01T16:09:00Z">
            <w:rPr>
              <w:rFonts w:eastAsiaTheme="minorHAnsi"/>
              <w:color w:val="000000"/>
              <w:lang w:val="en-US"/>
            </w:rPr>
          </w:rPrChange>
        </w:rPr>
      </w:pPr>
    </w:p>
    <w:p w14:paraId="77929573" w14:textId="77777777" w:rsidR="0069301D" w:rsidRPr="004A1AB8" w:rsidRDefault="0069301D" w:rsidP="0069301D">
      <w:pPr>
        <w:autoSpaceDE w:val="0"/>
        <w:autoSpaceDN w:val="0"/>
        <w:adjustRightInd w:val="0"/>
        <w:rPr>
          <w:rFonts w:eastAsiaTheme="minorHAnsi"/>
          <w:color w:val="000000"/>
          <w:lang w:val="en-US"/>
        </w:rPr>
      </w:pPr>
      <w:r w:rsidRPr="00987E5B">
        <w:rPr>
          <w:rFonts w:eastAsiaTheme="minorHAnsi"/>
          <w:i/>
          <w:color w:val="000000"/>
          <w:lang w:val="en-US"/>
          <w:rPrChange w:id="404" w:author="USER" w:date="2017-06-01T16:09:00Z">
            <w:rPr>
              <w:rFonts w:eastAsiaTheme="minorHAnsi"/>
              <w:color w:val="000000"/>
              <w:lang w:val="en-US"/>
            </w:rPr>
          </w:rPrChange>
        </w:rPr>
        <w:t xml:space="preserve">c. Make any necessary corrections, and then click </w:t>
      </w:r>
      <w:r w:rsidRPr="00987E5B">
        <w:rPr>
          <w:rFonts w:eastAsiaTheme="minorHAnsi"/>
          <w:b/>
          <w:bCs/>
          <w:i/>
          <w:color w:val="000000"/>
          <w:lang w:val="en-US"/>
          <w:rPrChange w:id="405" w:author="USER" w:date="2017-06-01T16:09:00Z">
            <w:rPr>
              <w:rFonts w:eastAsiaTheme="minorHAnsi"/>
              <w:b/>
              <w:bCs/>
              <w:color w:val="000000"/>
              <w:lang w:val="en-US"/>
            </w:rPr>
          </w:rPrChange>
        </w:rPr>
        <w:t>Calculate</w:t>
      </w:r>
      <w:r w:rsidRPr="004A1AB8">
        <w:rPr>
          <w:rFonts w:eastAsiaTheme="minorHAnsi"/>
          <w:color w:val="000000"/>
          <w:lang w:val="en-US"/>
        </w:rPr>
        <w:t>.</w:t>
      </w:r>
    </w:p>
    <w:p w14:paraId="4D7C5650" w14:textId="77777777" w:rsidR="0069301D" w:rsidRPr="004A1AB8" w:rsidRDefault="0069301D" w:rsidP="0069301D">
      <w:pPr>
        <w:autoSpaceDE w:val="0"/>
        <w:autoSpaceDN w:val="0"/>
        <w:adjustRightInd w:val="0"/>
        <w:rPr>
          <w:rFonts w:eastAsiaTheme="minorHAnsi"/>
          <w:color w:val="000000"/>
          <w:lang w:val="en-US"/>
        </w:rPr>
      </w:pPr>
    </w:p>
    <w:p w14:paraId="36080684" w14:textId="77777777"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When the </w:t>
      </w:r>
      <w:r w:rsidRPr="004A1AB8">
        <w:rPr>
          <w:rFonts w:eastAsiaTheme="minorHAnsi"/>
          <w:b/>
          <w:bCs/>
          <w:color w:val="000000"/>
          <w:lang w:val="en-US"/>
        </w:rPr>
        <w:t xml:space="preserve">Out of Balance by </w:t>
      </w:r>
      <w:r w:rsidRPr="004A1AB8">
        <w:rPr>
          <w:rFonts w:eastAsiaTheme="minorHAnsi"/>
          <w:color w:val="000000"/>
          <w:lang w:val="en-US"/>
        </w:rPr>
        <w:t>field displays zero, the adjusted bank balanc</w:t>
      </w:r>
      <w:r w:rsidR="006768A0" w:rsidRPr="004A1AB8">
        <w:rPr>
          <w:rFonts w:eastAsiaTheme="minorHAnsi"/>
          <w:color w:val="000000"/>
          <w:lang w:val="en-US"/>
        </w:rPr>
        <w:t xml:space="preserve">e and the adjusted book balance </w:t>
      </w:r>
      <w:r w:rsidRPr="004A1AB8">
        <w:rPr>
          <w:rFonts w:eastAsiaTheme="minorHAnsi"/>
          <w:color w:val="000000"/>
          <w:lang w:val="en-US"/>
        </w:rPr>
        <w:t>are equal. This means that the bank account is reconciled, and you can post the bank reconciliation.</w:t>
      </w:r>
    </w:p>
    <w:p w14:paraId="6CEECC6B" w14:textId="77777777" w:rsidR="006768A0" w:rsidRPr="004A1AB8" w:rsidRDefault="006768A0" w:rsidP="0069301D">
      <w:pPr>
        <w:autoSpaceDE w:val="0"/>
        <w:autoSpaceDN w:val="0"/>
        <w:adjustRightInd w:val="0"/>
        <w:rPr>
          <w:rFonts w:eastAsiaTheme="minorHAnsi"/>
          <w:color w:val="000000"/>
          <w:lang w:val="en-US"/>
        </w:rPr>
      </w:pPr>
    </w:p>
    <w:p w14:paraId="2025163D" w14:textId="67E3A1C9" w:rsidR="0069301D" w:rsidRPr="00987E5B" w:rsidDel="00AC4878" w:rsidRDefault="006768A0" w:rsidP="0069301D">
      <w:pPr>
        <w:autoSpaceDE w:val="0"/>
        <w:autoSpaceDN w:val="0"/>
        <w:adjustRightInd w:val="0"/>
        <w:rPr>
          <w:del w:id="406" w:author="Priscilla Hope" w:date="2017-05-30T16:29:00Z"/>
          <w:rFonts w:eastAsiaTheme="minorHAnsi"/>
          <w:i/>
          <w:color w:val="000000"/>
          <w:lang w:val="en-US"/>
          <w:rPrChange w:id="407" w:author="USER" w:date="2017-06-01T16:09:00Z">
            <w:rPr>
              <w:del w:id="408" w:author="Priscilla Hope" w:date="2017-05-30T16:29:00Z"/>
              <w:rFonts w:eastAsiaTheme="minorHAnsi"/>
              <w:color w:val="000000"/>
              <w:lang w:val="en-US"/>
            </w:rPr>
          </w:rPrChange>
        </w:rPr>
      </w:pPr>
      <w:r w:rsidRPr="004A1AB8">
        <w:rPr>
          <w:rFonts w:eastAsiaTheme="minorHAnsi"/>
          <w:color w:val="000000"/>
          <w:lang w:val="en-US"/>
        </w:rPr>
        <w:t xml:space="preserve">7. </w:t>
      </w:r>
      <w:r w:rsidR="0069301D" w:rsidRPr="004A1AB8">
        <w:rPr>
          <w:rFonts w:eastAsiaTheme="minorHAnsi"/>
          <w:color w:val="000000"/>
          <w:lang w:val="en-US"/>
        </w:rPr>
        <w:t>Compare the bank balance to the G/L account balance, to ensure that they reconcile</w:t>
      </w:r>
      <w:r w:rsidR="0069301D" w:rsidRPr="00987E5B">
        <w:rPr>
          <w:rFonts w:eastAsiaTheme="minorHAnsi"/>
          <w:i/>
          <w:color w:val="000000"/>
          <w:lang w:val="en-US"/>
          <w:rPrChange w:id="409" w:author="USER" w:date="2017-06-01T16:09:00Z">
            <w:rPr>
              <w:rFonts w:eastAsiaTheme="minorHAnsi"/>
              <w:color w:val="000000"/>
              <w:lang w:val="en-US"/>
            </w:rPr>
          </w:rPrChange>
        </w:rPr>
        <w:t>. (If you use Sage</w:t>
      </w:r>
      <w:ins w:id="410" w:author="Priscilla Hope" w:date="2017-05-30T16:29:00Z">
        <w:r w:rsidR="00AC4878" w:rsidRPr="00987E5B">
          <w:rPr>
            <w:rFonts w:eastAsiaTheme="minorHAnsi"/>
            <w:i/>
            <w:color w:val="000000"/>
            <w:lang w:val="en-US"/>
            <w:rPrChange w:id="411" w:author="USER" w:date="2017-06-01T16:09:00Z">
              <w:rPr>
                <w:rFonts w:eastAsiaTheme="minorHAnsi"/>
                <w:color w:val="000000"/>
                <w:lang w:val="en-US"/>
              </w:rPr>
            </w:rPrChange>
          </w:rPr>
          <w:t xml:space="preserve"> </w:t>
        </w:r>
      </w:ins>
    </w:p>
    <w:p w14:paraId="49D2F541" w14:textId="77777777" w:rsidR="00F679B2" w:rsidRPr="00987E5B" w:rsidDel="00AC4878" w:rsidRDefault="00F679B2" w:rsidP="0069301D">
      <w:pPr>
        <w:autoSpaceDE w:val="0"/>
        <w:autoSpaceDN w:val="0"/>
        <w:adjustRightInd w:val="0"/>
        <w:rPr>
          <w:del w:id="412" w:author="Priscilla Hope" w:date="2017-05-30T16:29:00Z"/>
          <w:rFonts w:eastAsiaTheme="minorHAnsi"/>
          <w:i/>
          <w:color w:val="000000"/>
          <w:lang w:val="en-US"/>
          <w:rPrChange w:id="413" w:author="USER" w:date="2017-06-01T16:09:00Z">
            <w:rPr>
              <w:del w:id="414" w:author="Priscilla Hope" w:date="2017-05-30T16:29:00Z"/>
              <w:rFonts w:eastAsiaTheme="minorHAnsi"/>
              <w:color w:val="000000"/>
              <w:lang w:val="en-US"/>
            </w:rPr>
          </w:rPrChange>
        </w:rPr>
      </w:pPr>
    </w:p>
    <w:p w14:paraId="3D17A950" w14:textId="77777777" w:rsidR="0069301D" w:rsidRPr="00987E5B" w:rsidRDefault="0069301D" w:rsidP="0069301D">
      <w:pPr>
        <w:autoSpaceDE w:val="0"/>
        <w:autoSpaceDN w:val="0"/>
        <w:adjustRightInd w:val="0"/>
        <w:rPr>
          <w:ins w:id="415" w:author="Priscilla Hope" w:date="2017-05-30T16:29:00Z"/>
          <w:rFonts w:eastAsiaTheme="minorHAnsi"/>
          <w:i/>
          <w:color w:val="000000"/>
          <w:lang w:val="en-US"/>
          <w:rPrChange w:id="416" w:author="USER" w:date="2017-06-01T16:09:00Z">
            <w:rPr>
              <w:ins w:id="417" w:author="Priscilla Hope" w:date="2017-05-30T16:29:00Z"/>
              <w:rFonts w:eastAsiaTheme="minorHAnsi"/>
              <w:color w:val="000000"/>
              <w:lang w:val="en-US"/>
            </w:rPr>
          </w:rPrChange>
        </w:rPr>
      </w:pPr>
      <w:r w:rsidRPr="00987E5B">
        <w:rPr>
          <w:rFonts w:eastAsiaTheme="minorHAnsi"/>
          <w:i/>
          <w:color w:val="000000"/>
          <w:lang w:val="en-US"/>
          <w:rPrChange w:id="418" w:author="USER" w:date="2017-06-01T16:09:00Z">
            <w:rPr>
              <w:rFonts w:eastAsiaTheme="minorHAnsi"/>
              <w:color w:val="000000"/>
              <w:lang w:val="en-US"/>
            </w:rPr>
          </w:rPrChange>
        </w:rPr>
        <w:t>300 General Ledger, use the Book Balance screen to check the G/L account balance.)</w:t>
      </w:r>
    </w:p>
    <w:p w14:paraId="22C296AE" w14:textId="77777777" w:rsidR="00AC4878" w:rsidRPr="004A1AB8" w:rsidRDefault="00AC4878" w:rsidP="0069301D">
      <w:pPr>
        <w:autoSpaceDE w:val="0"/>
        <w:autoSpaceDN w:val="0"/>
        <w:adjustRightInd w:val="0"/>
        <w:rPr>
          <w:rFonts w:eastAsiaTheme="minorHAnsi"/>
          <w:color w:val="000000"/>
          <w:lang w:val="en-US"/>
        </w:rPr>
      </w:pPr>
    </w:p>
    <w:p w14:paraId="4FC72EB7" w14:textId="77777777" w:rsidR="005867CD" w:rsidRPr="004A1AB8" w:rsidRDefault="004510C4" w:rsidP="0069301D">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87616" behindDoc="0" locked="0" layoutInCell="1" allowOverlap="1" wp14:anchorId="58D428F2" wp14:editId="5E33BC3B">
                <wp:simplePos x="0" y="0"/>
                <wp:positionH relativeFrom="column">
                  <wp:posOffset>3686175</wp:posOffset>
                </wp:positionH>
                <wp:positionV relativeFrom="paragraph">
                  <wp:posOffset>3059430</wp:posOffset>
                </wp:positionV>
                <wp:extent cx="381000" cy="409575"/>
                <wp:effectExtent l="19050" t="19050" r="19050" b="47625"/>
                <wp:wrapNone/>
                <wp:docPr id="167" name="Notched Right Arrow 167"/>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E9C0FB7" w14:textId="77777777" w:rsidR="00713C6B" w:rsidRPr="00E35407" w:rsidRDefault="00713C6B" w:rsidP="004510C4">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28F2" id="Notched Right Arrow 167" o:spid="_x0000_s1130" type="#_x0000_t94" style="position:absolute;margin-left:290.25pt;margin-top:240.9pt;width:30pt;height:32.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" adj="10800" fillcolor="#dbdbdb" strokecolor="#41719c" strokeweight="1pt">
                <v:textbox>
                  <w:txbxContent>
                    <w:p w14:paraId="0E9C0FB7" w14:textId="77777777" w:rsidR="00713C6B" w:rsidRPr="00E35407" w:rsidRDefault="00713C6B" w:rsidP="004510C4">
                      <w:pPr>
                        <w:rPr>
                          <w:sz w:val="16"/>
                          <w:szCs w:val="16"/>
                        </w:rPr>
                      </w:pPr>
                      <w:r>
                        <w:rPr>
                          <w:sz w:val="16"/>
                          <w:szCs w:val="16"/>
                        </w:rPr>
                        <w:t>7</w:t>
                      </w:r>
                    </w:p>
                  </w:txbxContent>
                </v:textbox>
              </v:shape>
            </w:pict>
          </mc:Fallback>
        </mc:AlternateContent>
      </w:r>
      <w:r w:rsidR="009F710C">
        <w:rPr>
          <w:noProof/>
          <w:lang w:val="en-US"/>
        </w:rPr>
        <mc:AlternateContent>
          <mc:Choice Requires="wps">
            <w:drawing>
              <wp:anchor distT="0" distB="0" distL="114300" distR="114300" simplePos="0" relativeHeight="251885568" behindDoc="0" locked="0" layoutInCell="1" allowOverlap="1" wp14:anchorId="01C907FE" wp14:editId="1844459C">
                <wp:simplePos x="0" y="0"/>
                <wp:positionH relativeFrom="column">
                  <wp:posOffset>-295275</wp:posOffset>
                </wp:positionH>
                <wp:positionV relativeFrom="paragraph">
                  <wp:posOffset>354330</wp:posOffset>
                </wp:positionV>
                <wp:extent cx="381000" cy="371475"/>
                <wp:effectExtent l="19050" t="19050" r="38100" b="47625"/>
                <wp:wrapNone/>
                <wp:docPr id="166" name="Notched Right Arrow 166"/>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FCE1D98" w14:textId="77777777" w:rsidR="00713C6B" w:rsidRPr="00E35407" w:rsidRDefault="00713C6B" w:rsidP="009F710C">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907FE" id="Notched Right Arrow 166" o:spid="_x0000_s1131" type="#_x0000_t94" style="position:absolute;margin-left:-23.25pt;margin-top:27.9pt;width:30pt;height:2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" adj="11070" fillcolor="#dbdbdb" strokecolor="#41719c" strokeweight="1pt">
                <v:textbox>
                  <w:txbxContent>
                    <w:p w14:paraId="4FCE1D98" w14:textId="77777777" w:rsidR="00713C6B" w:rsidRPr="00E35407" w:rsidRDefault="00713C6B" w:rsidP="009F710C">
                      <w:pPr>
                        <w:jc w:val="center"/>
                        <w:rPr>
                          <w:color w:val="000000" w:themeColor="text1"/>
                          <w:sz w:val="16"/>
                          <w:szCs w:val="16"/>
                        </w:rPr>
                      </w:pPr>
                      <w:r>
                        <w:rPr>
                          <w:color w:val="000000" w:themeColor="text1"/>
                          <w:sz w:val="16"/>
                          <w:szCs w:val="16"/>
                        </w:rPr>
                        <w:t>4</w:t>
                      </w:r>
                    </w:p>
                  </w:txbxContent>
                </v:textbox>
              </v:shape>
            </w:pict>
          </mc:Fallback>
        </mc:AlternateContent>
      </w:r>
      <w:r w:rsidR="009F710C">
        <w:rPr>
          <w:noProof/>
          <w:lang w:val="en-US"/>
        </w:rPr>
        <mc:AlternateContent>
          <mc:Choice Requires="wps">
            <w:drawing>
              <wp:anchor distT="0" distB="0" distL="114300" distR="114300" simplePos="0" relativeHeight="251883520" behindDoc="0" locked="0" layoutInCell="1" allowOverlap="1" wp14:anchorId="0E2F3D35" wp14:editId="454BC1F7">
                <wp:simplePos x="0" y="0"/>
                <wp:positionH relativeFrom="margin">
                  <wp:posOffset>5200334</wp:posOffset>
                </wp:positionH>
                <wp:positionV relativeFrom="paragraph">
                  <wp:posOffset>2383474</wp:posOffset>
                </wp:positionV>
                <wp:extent cx="551815" cy="337820"/>
                <wp:effectExtent l="0" t="26352" r="31432" b="31433"/>
                <wp:wrapNone/>
                <wp:docPr id="164" name="Notched Right Arrow 16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AE49370" w14:textId="77777777" w:rsidR="00713C6B" w:rsidRPr="00D8577C" w:rsidRDefault="00713C6B" w:rsidP="009F710C">
                            <w:pPr>
                              <w:pStyle w:val="NoSpacing"/>
                              <w:jc w:val="center"/>
                              <w:rPr>
                                <w:sz w:val="16"/>
                                <w:szCs w:val="16"/>
                              </w:rPr>
                            </w:pPr>
                            <w:r>
                              <w:rPr>
                                <w:sz w:val="16"/>
                                <w:szCs w:val="16"/>
                              </w:rPr>
                              <w:t>6</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F3D35" id="Notched Right Arrow 164" o:spid="_x0000_s1132" type="#_x0000_t94" style="position:absolute;margin-left:409.5pt;margin-top:187.7pt;width:43.45pt;height:26.6pt;rotation:90;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" adj="15096,2924" fillcolor="#dbdbdb" strokecolor="#41719c" strokeweight="1pt">
                <v:textbox style="layout-flow:vertical;mso-layout-flow-alt:bottom-to-top">
                  <w:txbxContent>
                    <w:p w14:paraId="3AE49370" w14:textId="77777777" w:rsidR="00713C6B" w:rsidRPr="00D8577C" w:rsidRDefault="00713C6B" w:rsidP="009F710C">
                      <w:pPr>
                        <w:pStyle w:val="NoSpacing"/>
                        <w:jc w:val="center"/>
                        <w:rPr>
                          <w:sz w:val="16"/>
                          <w:szCs w:val="16"/>
                        </w:rPr>
                      </w:pPr>
                      <w:r>
                        <w:rPr>
                          <w:sz w:val="16"/>
                          <w:szCs w:val="16"/>
                        </w:rPr>
                        <w:t>6</w:t>
                      </w:r>
                    </w:p>
                  </w:txbxContent>
                </v:textbox>
                <w10:wrap anchorx="margin"/>
              </v:shape>
            </w:pict>
          </mc:Fallback>
        </mc:AlternateContent>
      </w:r>
      <w:r w:rsidR="00113447">
        <w:rPr>
          <w:noProof/>
          <w:lang w:val="en-US"/>
        </w:rPr>
        <mc:AlternateContent>
          <mc:Choice Requires="wps">
            <w:drawing>
              <wp:anchor distT="0" distB="0" distL="114300" distR="114300" simplePos="0" relativeHeight="251881472" behindDoc="0" locked="0" layoutInCell="1" allowOverlap="1" wp14:anchorId="065D04EA" wp14:editId="399232DD">
                <wp:simplePos x="0" y="0"/>
                <wp:positionH relativeFrom="margin">
                  <wp:align>left</wp:align>
                </wp:positionH>
                <wp:positionV relativeFrom="paragraph">
                  <wp:posOffset>2435544</wp:posOffset>
                </wp:positionV>
                <wp:extent cx="551815" cy="337820"/>
                <wp:effectExtent l="0" t="26352" r="31432" b="31433"/>
                <wp:wrapNone/>
                <wp:docPr id="163" name="Notched Right Arrow 16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4098793" w14:textId="77777777" w:rsidR="00713C6B" w:rsidRPr="00D8577C" w:rsidRDefault="00713C6B" w:rsidP="00113447">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04EA" id="Notched Right Arrow 163" o:spid="_x0000_s1133" type="#_x0000_t94" style="position:absolute;margin-left:0;margin-top:191.8pt;width:43.45pt;height:26.6pt;rotation:90;z-index:251881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" adj="15096,2924" fillcolor="#dbdbdb" strokecolor="#41719c" strokeweight="1pt">
                <v:textbox style="layout-flow:vertical;mso-layout-flow-alt:bottom-to-top">
                  <w:txbxContent>
                    <w:p w14:paraId="04098793" w14:textId="77777777" w:rsidR="00713C6B" w:rsidRPr="00D8577C" w:rsidRDefault="00713C6B" w:rsidP="00113447">
                      <w:pPr>
                        <w:pStyle w:val="NoSpacing"/>
                        <w:jc w:val="center"/>
                        <w:rPr>
                          <w:sz w:val="16"/>
                          <w:szCs w:val="16"/>
                        </w:rPr>
                      </w:pPr>
                      <w:r>
                        <w:rPr>
                          <w:sz w:val="16"/>
                          <w:szCs w:val="16"/>
                        </w:rPr>
                        <w:t>5</w:t>
                      </w:r>
                    </w:p>
                  </w:txbxContent>
                </v:textbox>
                <w10:wrap anchorx="margin"/>
              </v:shape>
            </w:pict>
          </mc:Fallback>
        </mc:AlternateContent>
      </w:r>
      <w:r w:rsidR="005867CD" w:rsidRPr="004A1AB8">
        <w:rPr>
          <w:rFonts w:eastAsiaTheme="minorHAnsi"/>
          <w:noProof/>
          <w:color w:val="000000"/>
          <w:lang w:val="en-US"/>
        </w:rPr>
        <w:drawing>
          <wp:inline distT="0" distB="0" distL="0" distR="0" wp14:anchorId="38B6286B" wp14:editId="3F396C6F">
            <wp:extent cx="5943600" cy="3328081"/>
            <wp:effectExtent l="0" t="0" r="0" b="5715"/>
            <wp:docPr id="15" name="Picture 15" descr="C:\Users\USER\Pictures\SCREEN SHOTS\BANK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BANK3_LI.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28081"/>
                    </a:xfrm>
                    <a:prstGeom prst="rect">
                      <a:avLst/>
                    </a:prstGeom>
                    <a:noFill/>
                    <a:ln>
                      <a:noFill/>
                    </a:ln>
                  </pic:spPr>
                </pic:pic>
              </a:graphicData>
            </a:graphic>
          </wp:inline>
        </w:drawing>
      </w:r>
    </w:p>
    <w:p w14:paraId="2757F55A" w14:textId="77777777" w:rsidR="0069301D" w:rsidRPr="004A1AB8" w:rsidRDefault="0069301D" w:rsidP="0069301D">
      <w:pPr>
        <w:autoSpaceDE w:val="0"/>
        <w:autoSpaceDN w:val="0"/>
        <w:adjustRightInd w:val="0"/>
        <w:rPr>
          <w:rFonts w:eastAsiaTheme="minorHAnsi"/>
          <w:color w:val="000000"/>
          <w:lang w:val="en-US"/>
        </w:rPr>
      </w:pPr>
    </w:p>
    <w:p w14:paraId="746C537C" w14:textId="77777777"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8. Click </w:t>
      </w:r>
      <w:r w:rsidRPr="004A1AB8">
        <w:rPr>
          <w:rFonts w:eastAsiaTheme="minorHAnsi"/>
          <w:b/>
          <w:bCs/>
          <w:color w:val="000000"/>
          <w:lang w:val="en-US"/>
        </w:rPr>
        <w:t>Save</w:t>
      </w:r>
      <w:r w:rsidRPr="004A1AB8">
        <w:rPr>
          <w:rFonts w:eastAsiaTheme="minorHAnsi"/>
          <w:color w:val="000000"/>
          <w:lang w:val="en-US"/>
        </w:rPr>
        <w:t>.</w:t>
      </w:r>
    </w:p>
    <w:p w14:paraId="7ACBBB6C" w14:textId="77777777" w:rsidR="0069301D" w:rsidRPr="004A1AB8" w:rsidRDefault="0069301D" w:rsidP="0069301D">
      <w:pPr>
        <w:autoSpaceDE w:val="0"/>
        <w:autoSpaceDN w:val="0"/>
        <w:adjustRightInd w:val="0"/>
        <w:rPr>
          <w:rFonts w:eastAsiaTheme="minorHAnsi"/>
          <w:color w:val="396AA8"/>
          <w:lang w:val="en-US"/>
        </w:rPr>
      </w:pPr>
    </w:p>
    <w:p w14:paraId="74E21657" w14:textId="77777777" w:rsidR="0069301D" w:rsidRPr="004A1AB8" w:rsidRDefault="0069301D" w:rsidP="0069301D">
      <w:pPr>
        <w:autoSpaceDE w:val="0"/>
        <w:autoSpaceDN w:val="0"/>
        <w:adjustRightInd w:val="0"/>
        <w:rPr>
          <w:rFonts w:eastAsiaTheme="minorHAnsi"/>
          <w:color w:val="396AA8"/>
          <w:lang w:val="en-US"/>
        </w:rPr>
      </w:pPr>
    </w:p>
    <w:p w14:paraId="20800E67" w14:textId="77777777" w:rsidR="0069301D" w:rsidRPr="004A1AB8" w:rsidRDefault="0069301D" w:rsidP="0069301D">
      <w:pPr>
        <w:autoSpaceDE w:val="0"/>
        <w:autoSpaceDN w:val="0"/>
        <w:adjustRightInd w:val="0"/>
        <w:rPr>
          <w:rFonts w:eastAsiaTheme="minorHAnsi"/>
          <w:color w:val="396AA8"/>
          <w:lang w:val="en-US"/>
        </w:rPr>
      </w:pPr>
      <w:r w:rsidRPr="004A1AB8">
        <w:rPr>
          <w:rFonts w:eastAsiaTheme="minorHAnsi"/>
          <w:color w:val="396AA8"/>
          <w:lang w:val="en-US"/>
        </w:rPr>
        <w:t>After reconciling a bank account</w:t>
      </w:r>
    </w:p>
    <w:p w14:paraId="1E1B51F4" w14:textId="08F2A1B6" w:rsidR="00AC4878" w:rsidRPr="00AC4878" w:rsidRDefault="006768A0">
      <w:pPr>
        <w:pStyle w:val="ListParagraph"/>
        <w:numPr>
          <w:ilvl w:val="3"/>
          <w:numId w:val="1"/>
        </w:numPr>
        <w:autoSpaceDE w:val="0"/>
        <w:autoSpaceDN w:val="0"/>
        <w:adjustRightInd w:val="0"/>
        <w:rPr>
          <w:ins w:id="419" w:author="Priscilla Hope" w:date="2017-05-30T16:29:00Z"/>
          <w:rFonts w:eastAsiaTheme="minorHAnsi"/>
          <w:color w:val="000000"/>
          <w:lang w:val="en-US"/>
          <w:rPrChange w:id="420" w:author="Priscilla Hope" w:date="2017-05-30T16:29:00Z">
            <w:rPr>
              <w:ins w:id="421" w:author="Priscilla Hope" w:date="2017-05-30T16:29:00Z"/>
              <w:rFonts w:eastAsiaTheme="minorHAnsi"/>
              <w:lang w:val="en-US"/>
            </w:rPr>
          </w:rPrChange>
        </w:rPr>
        <w:pPrChange w:id="422" w:author="Priscilla Hope" w:date="2017-05-30T16:29:00Z">
          <w:pPr>
            <w:autoSpaceDE w:val="0"/>
            <w:autoSpaceDN w:val="0"/>
            <w:adjustRightInd w:val="0"/>
          </w:pPr>
        </w:pPrChange>
      </w:pPr>
      <w:del w:id="423" w:author="Priscilla Hope" w:date="2017-05-30T16:29:00Z">
        <w:r w:rsidRPr="00AC4878" w:rsidDel="00AC4878">
          <w:rPr>
            <w:rFonts w:eastAsiaTheme="minorHAnsi"/>
            <w:color w:val="000000"/>
            <w:lang w:val="en-US"/>
            <w:rPrChange w:id="424" w:author="Priscilla Hope" w:date="2017-05-30T16:29:00Z">
              <w:rPr>
                <w:rFonts w:eastAsiaTheme="minorHAnsi"/>
                <w:lang w:val="en-US"/>
              </w:rPr>
            </w:rPrChange>
          </w:rPr>
          <w:delText xml:space="preserve">1. </w:delText>
        </w:r>
      </w:del>
      <w:r w:rsidR="0069301D" w:rsidRPr="00AC4878">
        <w:rPr>
          <w:rFonts w:eastAsiaTheme="minorHAnsi"/>
          <w:color w:val="000000"/>
          <w:lang w:val="en-US"/>
          <w:rPrChange w:id="425" w:author="Priscilla Hope" w:date="2017-05-30T16:29:00Z">
            <w:rPr>
              <w:rFonts w:eastAsiaTheme="minorHAnsi"/>
              <w:lang w:val="en-US"/>
            </w:rPr>
          </w:rPrChange>
        </w:rPr>
        <w:t xml:space="preserve">Print the Withdrawals Status and Deposits Status reports. </w:t>
      </w:r>
    </w:p>
    <w:p w14:paraId="6BB55690" w14:textId="04422DD4" w:rsidR="0069301D" w:rsidRPr="00987E5B" w:rsidDel="00AC4878" w:rsidRDefault="0069301D">
      <w:pPr>
        <w:pStyle w:val="ListParagraph"/>
        <w:autoSpaceDE w:val="0"/>
        <w:autoSpaceDN w:val="0"/>
        <w:adjustRightInd w:val="0"/>
        <w:ind w:left="0"/>
        <w:rPr>
          <w:del w:id="426" w:author="Priscilla Hope" w:date="2017-05-30T16:29:00Z"/>
          <w:rFonts w:eastAsiaTheme="minorHAnsi"/>
          <w:i/>
          <w:color w:val="396AA8"/>
          <w:lang w:val="en-US"/>
          <w:rPrChange w:id="427" w:author="USER" w:date="2017-06-01T16:09:00Z">
            <w:rPr>
              <w:del w:id="428" w:author="Priscilla Hope" w:date="2017-05-30T16:29:00Z"/>
              <w:rFonts w:eastAsiaTheme="minorHAnsi"/>
              <w:color w:val="396AA8"/>
              <w:lang w:val="en-US"/>
            </w:rPr>
          </w:rPrChange>
        </w:rPr>
        <w:pPrChange w:id="429" w:author="Priscilla Hope" w:date="2017-05-30T16:29:00Z">
          <w:pPr>
            <w:autoSpaceDE w:val="0"/>
            <w:autoSpaceDN w:val="0"/>
            <w:adjustRightInd w:val="0"/>
          </w:pPr>
        </w:pPrChange>
      </w:pPr>
      <w:r w:rsidRPr="00987E5B">
        <w:rPr>
          <w:rFonts w:eastAsiaTheme="minorHAnsi"/>
          <w:i/>
          <w:color w:val="000000"/>
          <w:lang w:val="en-US"/>
          <w:rPrChange w:id="430" w:author="USER" w:date="2017-06-01T16:09:00Z">
            <w:rPr>
              <w:rFonts w:eastAsiaTheme="minorHAnsi"/>
              <w:lang w:val="en-US"/>
            </w:rPr>
          </w:rPrChange>
        </w:rPr>
        <w:t xml:space="preserve">For more information, see </w:t>
      </w:r>
      <w:r w:rsidRPr="00987E5B">
        <w:rPr>
          <w:rFonts w:eastAsiaTheme="minorHAnsi"/>
          <w:i/>
          <w:color w:val="396AA8"/>
          <w:lang w:val="en-US"/>
          <w:rPrChange w:id="431" w:author="USER" w:date="2017-06-01T16:09:00Z">
            <w:rPr>
              <w:rFonts w:eastAsiaTheme="minorHAnsi"/>
              <w:color w:val="396AA8"/>
              <w:lang w:val="en-US"/>
            </w:rPr>
          </w:rPrChange>
        </w:rPr>
        <w:t>Bank</w:t>
      </w:r>
      <w:ins w:id="432" w:author="Priscilla Hope" w:date="2017-05-30T16:29:00Z">
        <w:r w:rsidR="00AC4878" w:rsidRPr="00987E5B">
          <w:rPr>
            <w:rFonts w:eastAsiaTheme="minorHAnsi"/>
            <w:i/>
            <w:color w:val="396AA8"/>
            <w:lang w:val="en-US"/>
            <w:rPrChange w:id="433" w:author="USER" w:date="2017-06-01T16:09:00Z">
              <w:rPr>
                <w:rFonts w:eastAsiaTheme="minorHAnsi"/>
                <w:color w:val="396AA8"/>
                <w:lang w:val="en-US"/>
              </w:rPr>
            </w:rPrChange>
          </w:rPr>
          <w:t xml:space="preserve"> </w:t>
        </w:r>
      </w:ins>
    </w:p>
    <w:p w14:paraId="26C6C7A7" w14:textId="77777777" w:rsidR="0069301D" w:rsidRPr="00987E5B" w:rsidRDefault="0069301D">
      <w:pPr>
        <w:pStyle w:val="ListParagraph"/>
        <w:autoSpaceDE w:val="0"/>
        <w:autoSpaceDN w:val="0"/>
        <w:adjustRightInd w:val="0"/>
        <w:ind w:left="0"/>
        <w:rPr>
          <w:rFonts w:eastAsiaTheme="minorHAnsi"/>
          <w:i/>
          <w:color w:val="000000"/>
          <w:lang w:val="en-US"/>
          <w:rPrChange w:id="434" w:author="USER" w:date="2017-06-01T16:09:00Z">
            <w:rPr>
              <w:rFonts w:eastAsiaTheme="minorHAnsi"/>
              <w:color w:val="000000"/>
              <w:lang w:val="en-US"/>
            </w:rPr>
          </w:rPrChange>
        </w:rPr>
        <w:pPrChange w:id="435" w:author="Priscilla Hope" w:date="2017-05-30T16:29:00Z">
          <w:pPr>
            <w:autoSpaceDE w:val="0"/>
            <w:autoSpaceDN w:val="0"/>
            <w:adjustRightInd w:val="0"/>
          </w:pPr>
        </w:pPrChange>
      </w:pPr>
      <w:r w:rsidRPr="00987E5B">
        <w:rPr>
          <w:rFonts w:eastAsiaTheme="minorHAnsi"/>
          <w:i/>
          <w:color w:val="396AA8"/>
          <w:lang w:val="en-US"/>
          <w:rPrChange w:id="436" w:author="USER" w:date="2017-06-01T16:09:00Z">
            <w:rPr>
              <w:rFonts w:eastAsiaTheme="minorHAnsi"/>
              <w:lang w:val="en-US"/>
            </w:rPr>
          </w:rPrChange>
        </w:rPr>
        <w:t>Withdrawals Status Report and Bank Deposits Status Report</w:t>
      </w:r>
      <w:r w:rsidRPr="00987E5B">
        <w:rPr>
          <w:rFonts w:eastAsiaTheme="minorHAnsi"/>
          <w:i/>
          <w:color w:val="000000"/>
          <w:lang w:val="en-US"/>
          <w:rPrChange w:id="437" w:author="USER" w:date="2017-06-01T16:09:00Z">
            <w:rPr>
              <w:rFonts w:eastAsiaTheme="minorHAnsi"/>
              <w:color w:val="000000"/>
              <w:lang w:val="en-US"/>
            </w:rPr>
          </w:rPrChange>
        </w:rPr>
        <w:t>.</w:t>
      </w:r>
    </w:p>
    <w:p w14:paraId="32E61687" w14:textId="3A3361D3" w:rsidR="0069301D" w:rsidRPr="004A1AB8" w:rsidRDefault="00713C6B" w:rsidP="0069301D">
      <w:pPr>
        <w:autoSpaceDE w:val="0"/>
        <w:autoSpaceDN w:val="0"/>
        <w:adjustRightInd w:val="0"/>
        <w:rPr>
          <w:rFonts w:eastAsiaTheme="minorHAnsi"/>
          <w:b/>
          <w:bCs/>
          <w:color w:val="000000"/>
          <w:lang w:val="en-US"/>
        </w:rPr>
      </w:pPr>
      <w:ins w:id="438" w:author="USER" w:date="2017-06-05T13:00:00Z">
        <w:r>
          <w:rPr>
            <w:noProof/>
            <w:lang w:val="en-US"/>
          </w:rPr>
          <w:lastRenderedPageBreak/>
          <mc:AlternateContent>
            <mc:Choice Requires="wps">
              <w:drawing>
                <wp:anchor distT="0" distB="0" distL="114300" distR="114300" simplePos="0" relativeHeight="251932672" behindDoc="0" locked="0" layoutInCell="1" allowOverlap="1" wp14:anchorId="4BF03740" wp14:editId="3DF0BCED">
                  <wp:simplePos x="0" y="0"/>
                  <wp:positionH relativeFrom="column">
                    <wp:posOffset>-238125</wp:posOffset>
                  </wp:positionH>
                  <wp:positionV relativeFrom="paragraph">
                    <wp:posOffset>1171575</wp:posOffset>
                  </wp:positionV>
                  <wp:extent cx="381000" cy="371475"/>
                  <wp:effectExtent l="19050" t="19050" r="38100" b="47625"/>
                  <wp:wrapNone/>
                  <wp:docPr id="61" name="Notched Right Arrow 6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919DCCB" w14:textId="77777777" w:rsidR="00713C6B" w:rsidRPr="00E35407" w:rsidRDefault="00713C6B" w:rsidP="00713C6B">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3740" id="Notched Right Arrow 61" o:spid="_x0000_s1134" type="#_x0000_t94" style="position:absolute;margin-left:-18.75pt;margin-top:92.25pt;width:30pt;height:29.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ZjrQIAAHc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" adj="11070" fillcolor="#dbdbdb" strokecolor="#41719c" strokeweight="1pt">
                  <v:textbox>
                    <w:txbxContent>
                      <w:p w14:paraId="6919DCCB" w14:textId="77777777" w:rsidR="00713C6B" w:rsidRPr="00E35407" w:rsidRDefault="00713C6B" w:rsidP="00713C6B">
                        <w:pPr>
                          <w:rPr>
                            <w:sz w:val="16"/>
                            <w:szCs w:val="16"/>
                          </w:rPr>
                        </w:pPr>
                        <w:r>
                          <w:rPr>
                            <w:sz w:val="16"/>
                            <w:szCs w:val="16"/>
                          </w:rPr>
                          <w:t>2</w:t>
                        </w:r>
                      </w:p>
                    </w:txbxContent>
                  </v:textbox>
                </v:shape>
              </w:pict>
            </mc:Fallback>
          </mc:AlternateContent>
        </w:r>
      </w:ins>
      <w:ins w:id="439" w:author="USER" w:date="2017-06-05T12:59:00Z">
        <w:r>
          <w:rPr>
            <w:noProof/>
            <w:lang w:val="en-US"/>
          </w:rPr>
          <mc:AlternateContent>
            <mc:Choice Requires="wps">
              <w:drawing>
                <wp:anchor distT="0" distB="0" distL="114300" distR="114300" simplePos="0" relativeHeight="251930624" behindDoc="0" locked="0" layoutInCell="1" allowOverlap="1" wp14:anchorId="1DA853D7" wp14:editId="603CBC9C">
                  <wp:simplePos x="0" y="0"/>
                  <wp:positionH relativeFrom="margin">
                    <wp:posOffset>4886009</wp:posOffset>
                  </wp:positionH>
                  <wp:positionV relativeFrom="paragraph">
                    <wp:posOffset>200343</wp:posOffset>
                  </wp:positionV>
                  <wp:extent cx="551815" cy="337820"/>
                  <wp:effectExtent l="0" t="26352" r="31432" b="31433"/>
                  <wp:wrapNone/>
                  <wp:docPr id="59" name="Notched Right Arrow 59"/>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4139609" w14:textId="77777777" w:rsidR="00713C6B" w:rsidRPr="00D8577C" w:rsidRDefault="00713C6B" w:rsidP="00713C6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53D7" id="Notched Right Arrow 59" o:spid="_x0000_s1135" type="#_x0000_t94" style="position:absolute;margin-left:384.75pt;margin-top:15.8pt;width:43.45pt;height:26.6pt;rotation:90;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482wIAANk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" adj="15096,2924" fillcolor="#dbdbdb" strokecolor="#41719c" strokeweight="1pt">
                  <v:textbox style="layout-flow:vertical;mso-layout-flow-alt:bottom-to-top">
                    <w:txbxContent>
                      <w:p w14:paraId="74139609" w14:textId="77777777" w:rsidR="00713C6B" w:rsidRPr="00D8577C" w:rsidRDefault="00713C6B" w:rsidP="00713C6B">
                        <w:pPr>
                          <w:pStyle w:val="NoSpacing"/>
                          <w:jc w:val="center"/>
                          <w:rPr>
                            <w:sz w:val="16"/>
                            <w:szCs w:val="16"/>
                          </w:rPr>
                        </w:pPr>
                        <w:r>
                          <w:rPr>
                            <w:sz w:val="16"/>
                            <w:szCs w:val="16"/>
                          </w:rPr>
                          <w:t>1</w:t>
                        </w:r>
                      </w:p>
                    </w:txbxContent>
                  </v:textbox>
                  <w10:wrap anchorx="margin"/>
                </v:shape>
              </w:pict>
            </mc:Fallback>
          </mc:AlternateContent>
        </w:r>
      </w:ins>
      <w:r w:rsidR="006768A0" w:rsidRPr="004A1AB8">
        <w:rPr>
          <w:rFonts w:eastAsiaTheme="minorHAnsi"/>
          <w:b/>
          <w:bCs/>
          <w:noProof/>
          <w:color w:val="000000"/>
          <w:lang w:val="en-US"/>
        </w:rPr>
        <w:drawing>
          <wp:inline distT="0" distB="0" distL="0" distR="0" wp14:anchorId="1901B6D1" wp14:editId="71CF3741">
            <wp:extent cx="5943600" cy="3250217"/>
            <wp:effectExtent l="0" t="0" r="0" b="7620"/>
            <wp:docPr id="17" name="Picture 17" descr="C:\Users\USER\Pictures\SCREEN SHOTS\BANK6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BANK6_LI (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50217"/>
                    </a:xfrm>
                    <a:prstGeom prst="rect">
                      <a:avLst/>
                    </a:prstGeom>
                    <a:noFill/>
                    <a:ln>
                      <a:noFill/>
                    </a:ln>
                  </pic:spPr>
                </pic:pic>
              </a:graphicData>
            </a:graphic>
          </wp:inline>
        </w:drawing>
      </w:r>
    </w:p>
    <w:p w14:paraId="3FFB101C" w14:textId="77777777" w:rsidR="006768A0" w:rsidRPr="004A1AB8" w:rsidRDefault="006768A0" w:rsidP="0069301D">
      <w:pPr>
        <w:autoSpaceDE w:val="0"/>
        <w:autoSpaceDN w:val="0"/>
        <w:adjustRightInd w:val="0"/>
        <w:rPr>
          <w:rFonts w:eastAsiaTheme="minorHAnsi"/>
          <w:b/>
          <w:bCs/>
          <w:color w:val="000000"/>
          <w:lang w:val="en-US"/>
        </w:rPr>
      </w:pPr>
    </w:p>
    <w:p w14:paraId="1DA5DE90" w14:textId="54B029CA" w:rsidR="0069301D" w:rsidRPr="00934F55" w:rsidRDefault="0069301D" w:rsidP="0069301D">
      <w:pPr>
        <w:autoSpaceDE w:val="0"/>
        <w:autoSpaceDN w:val="0"/>
        <w:adjustRightInd w:val="0"/>
        <w:rPr>
          <w:rFonts w:eastAsiaTheme="minorHAnsi"/>
          <w:i/>
          <w:color w:val="000000"/>
          <w:lang w:val="en-US"/>
          <w:rPrChange w:id="440" w:author="USER" w:date="2017-06-05T13:25:00Z">
            <w:rPr>
              <w:rFonts w:eastAsiaTheme="minorHAnsi"/>
              <w:color w:val="000000"/>
              <w:lang w:val="en-US"/>
            </w:rPr>
          </w:rPrChange>
        </w:rPr>
      </w:pPr>
      <w:r w:rsidRPr="004A1AB8">
        <w:rPr>
          <w:rFonts w:eastAsiaTheme="minorHAnsi"/>
          <w:b/>
          <w:bCs/>
          <w:color w:val="000000"/>
          <w:lang w:val="en-US"/>
        </w:rPr>
        <w:t xml:space="preserve">Note: </w:t>
      </w:r>
      <w:r w:rsidRPr="00934F55">
        <w:rPr>
          <w:rFonts w:eastAsiaTheme="minorHAnsi"/>
          <w:i/>
          <w:color w:val="000000"/>
          <w:lang w:val="en-US"/>
          <w:rPrChange w:id="441" w:author="USER" w:date="2017-06-05T13:25:00Z">
            <w:rPr>
              <w:rFonts w:eastAsiaTheme="minorHAnsi"/>
              <w:color w:val="000000"/>
              <w:lang w:val="en-US"/>
            </w:rPr>
          </w:rPrChange>
        </w:rPr>
        <w:t>These reports</w:t>
      </w:r>
      <w:ins w:id="442" w:author="USER" w:date="2017-06-05T13:30:00Z">
        <w:r w:rsidR="00934F55">
          <w:rPr>
            <w:rFonts w:eastAsiaTheme="minorHAnsi"/>
            <w:i/>
            <w:color w:val="000000"/>
            <w:lang w:val="en-US"/>
          </w:rPr>
          <w:t xml:space="preserve"> </w:t>
        </w:r>
        <w:r w:rsidR="00934F55" w:rsidRPr="00A63485">
          <w:rPr>
            <w:rFonts w:eastAsiaTheme="minorHAnsi"/>
            <w:i/>
            <w:color w:val="000000"/>
            <w:lang w:val="en-US"/>
          </w:rPr>
          <w:t>(</w:t>
        </w:r>
        <w:proofErr w:type="spellStart"/>
        <w:r w:rsidR="00934F55" w:rsidRPr="00A63485">
          <w:rPr>
            <w:rFonts w:eastAsiaTheme="minorHAnsi"/>
            <w:i/>
            <w:color w:val="000000"/>
            <w:lang w:val="en-US"/>
          </w:rPr>
          <w:t>i</w:t>
        </w:r>
        <w:r w:rsidR="00934F55">
          <w:rPr>
            <w:rFonts w:eastAsiaTheme="minorHAnsi"/>
            <w:i/>
            <w:color w:val="000000"/>
            <w:lang w:val="en-US"/>
          </w:rPr>
          <w:t>.e</w:t>
        </w:r>
        <w:proofErr w:type="spellEnd"/>
        <w:r w:rsidR="00934F55" w:rsidRPr="00A63485">
          <w:rPr>
            <w:rFonts w:eastAsiaTheme="minorHAnsi"/>
            <w:i/>
            <w:color w:val="000000"/>
            <w:lang w:val="en-US"/>
          </w:rPr>
          <w:t xml:space="preserve"> the reconciliation details)</w:t>
        </w:r>
      </w:ins>
      <w:r w:rsidRPr="00934F55">
        <w:rPr>
          <w:rFonts w:eastAsiaTheme="minorHAnsi"/>
          <w:i/>
          <w:color w:val="000000"/>
          <w:lang w:val="en-US"/>
          <w:rPrChange w:id="443" w:author="USER" w:date="2017-06-05T13:25:00Z">
            <w:rPr>
              <w:rFonts w:eastAsiaTheme="minorHAnsi"/>
              <w:color w:val="000000"/>
              <w:lang w:val="en-US"/>
            </w:rPr>
          </w:rPrChange>
        </w:rPr>
        <w:t xml:space="preserve"> are not available after you post the </w:t>
      </w:r>
      <w:commentRangeStart w:id="444"/>
      <w:r w:rsidRPr="00934F55">
        <w:rPr>
          <w:rFonts w:eastAsiaTheme="minorHAnsi"/>
          <w:i/>
          <w:color w:val="000000"/>
          <w:lang w:val="en-US"/>
          <w:rPrChange w:id="445" w:author="USER" w:date="2017-06-05T13:25:00Z">
            <w:rPr>
              <w:rFonts w:eastAsiaTheme="minorHAnsi"/>
              <w:color w:val="000000"/>
              <w:lang w:val="en-US"/>
            </w:rPr>
          </w:rPrChange>
        </w:rPr>
        <w:t>reconciliation</w:t>
      </w:r>
      <w:commentRangeEnd w:id="444"/>
      <w:r w:rsidR="00AC4878" w:rsidRPr="00934F55">
        <w:rPr>
          <w:rStyle w:val="CommentReference"/>
          <w:i/>
          <w:rPrChange w:id="446" w:author="USER" w:date="2017-06-05T13:25:00Z">
            <w:rPr>
              <w:rStyle w:val="CommentReference"/>
            </w:rPr>
          </w:rPrChange>
        </w:rPr>
        <w:commentReference w:id="444"/>
      </w:r>
      <w:r w:rsidRPr="00934F55">
        <w:rPr>
          <w:rFonts w:eastAsiaTheme="minorHAnsi"/>
          <w:i/>
          <w:color w:val="000000"/>
          <w:lang w:val="en-US"/>
          <w:rPrChange w:id="447" w:author="USER" w:date="2017-06-05T13:25:00Z">
            <w:rPr>
              <w:rFonts w:eastAsiaTheme="minorHAnsi"/>
              <w:color w:val="000000"/>
              <w:lang w:val="en-US"/>
            </w:rPr>
          </w:rPrChange>
        </w:rPr>
        <w:t>.</w:t>
      </w:r>
      <w:ins w:id="448" w:author="USER" w:date="2017-06-05T13:25:00Z">
        <w:r w:rsidR="00934F55">
          <w:rPr>
            <w:rFonts w:eastAsiaTheme="minorHAnsi"/>
            <w:i/>
            <w:color w:val="000000"/>
            <w:lang w:val="en-US"/>
          </w:rPr>
          <w:t xml:space="preserve"> </w:t>
        </w:r>
      </w:ins>
    </w:p>
    <w:p w14:paraId="7F57EC5C" w14:textId="77777777" w:rsidR="0069301D" w:rsidRPr="004A1AB8" w:rsidRDefault="0069301D" w:rsidP="0069301D">
      <w:pPr>
        <w:autoSpaceDE w:val="0"/>
        <w:autoSpaceDN w:val="0"/>
        <w:adjustRightInd w:val="0"/>
        <w:rPr>
          <w:rFonts w:eastAsiaTheme="minorHAnsi"/>
          <w:color w:val="000000"/>
          <w:lang w:val="en-US"/>
        </w:rPr>
      </w:pPr>
    </w:p>
    <w:p w14:paraId="5FBCA731" w14:textId="0097DE4D" w:rsidR="00AC4878" w:rsidRDefault="0069301D" w:rsidP="0069301D">
      <w:pPr>
        <w:autoSpaceDE w:val="0"/>
        <w:autoSpaceDN w:val="0"/>
        <w:adjustRightInd w:val="0"/>
        <w:rPr>
          <w:ins w:id="449" w:author="Priscilla Hope" w:date="2017-05-30T16:31:00Z"/>
          <w:rFonts w:eastAsiaTheme="minorHAnsi"/>
          <w:color w:val="000000"/>
          <w:lang w:val="en-US"/>
        </w:rPr>
      </w:pPr>
      <w:r w:rsidRPr="004A1AB8">
        <w:rPr>
          <w:rFonts w:eastAsiaTheme="minorHAnsi"/>
          <w:color w:val="000000"/>
          <w:lang w:val="en-US"/>
        </w:rPr>
        <w:t xml:space="preserve">2. Post the reconciliation. </w:t>
      </w:r>
    </w:p>
    <w:p w14:paraId="6B139282" w14:textId="6366FA29" w:rsidR="0069301D" w:rsidRPr="00987E5B" w:rsidRDefault="0069301D" w:rsidP="0069301D">
      <w:pPr>
        <w:autoSpaceDE w:val="0"/>
        <w:autoSpaceDN w:val="0"/>
        <w:adjustRightInd w:val="0"/>
        <w:rPr>
          <w:rFonts w:eastAsiaTheme="minorHAnsi"/>
          <w:i/>
          <w:color w:val="000000"/>
          <w:lang w:val="en-US"/>
          <w:rPrChange w:id="450" w:author="USER" w:date="2017-06-01T16:10:00Z">
            <w:rPr>
              <w:rFonts w:eastAsiaTheme="minorHAnsi"/>
              <w:color w:val="000000"/>
              <w:lang w:val="en-US"/>
            </w:rPr>
          </w:rPrChange>
        </w:rPr>
      </w:pPr>
      <w:r w:rsidRPr="00987E5B">
        <w:rPr>
          <w:rFonts w:eastAsiaTheme="minorHAnsi"/>
          <w:i/>
          <w:color w:val="000000"/>
          <w:lang w:val="en-US"/>
          <w:rPrChange w:id="451" w:author="USER" w:date="2017-06-01T16:10:00Z">
            <w:rPr>
              <w:rFonts w:eastAsiaTheme="minorHAnsi"/>
              <w:color w:val="000000"/>
              <w:lang w:val="en-US"/>
            </w:rPr>
          </w:rPrChange>
        </w:rPr>
        <w:t xml:space="preserve">For more information, see </w:t>
      </w:r>
      <w:r w:rsidRPr="00987E5B">
        <w:rPr>
          <w:rFonts w:eastAsiaTheme="minorHAnsi"/>
          <w:i/>
          <w:color w:val="396AA8"/>
          <w:lang w:val="en-US"/>
          <w:rPrChange w:id="452" w:author="USER" w:date="2017-06-01T16:10:00Z">
            <w:rPr>
              <w:rFonts w:eastAsiaTheme="minorHAnsi"/>
              <w:color w:val="396AA8"/>
              <w:lang w:val="en-US"/>
            </w:rPr>
          </w:rPrChange>
        </w:rPr>
        <w:t>Posting Bank Reconciliations</w:t>
      </w:r>
      <w:r w:rsidRPr="00987E5B">
        <w:rPr>
          <w:rFonts w:eastAsiaTheme="minorHAnsi"/>
          <w:i/>
          <w:color w:val="000000"/>
          <w:lang w:val="en-US"/>
          <w:rPrChange w:id="453" w:author="USER" w:date="2017-06-01T16:10:00Z">
            <w:rPr>
              <w:rFonts w:eastAsiaTheme="minorHAnsi"/>
              <w:color w:val="000000"/>
              <w:lang w:val="en-US"/>
            </w:rPr>
          </w:rPrChange>
        </w:rPr>
        <w:t>.</w:t>
      </w:r>
    </w:p>
    <w:p w14:paraId="0E92B853" w14:textId="77777777" w:rsidR="00AC4878" w:rsidRPr="00AC4878" w:rsidRDefault="0069301D">
      <w:pPr>
        <w:pStyle w:val="Heading3"/>
        <w:rPr>
          <w:ins w:id="454" w:author="Priscilla Hope" w:date="2017-05-30T16:32:00Z"/>
          <w:rFonts w:eastAsiaTheme="minorHAnsi"/>
          <w:color w:val="000000"/>
          <w:lang w:val="en-US"/>
          <w:rPrChange w:id="455" w:author="Priscilla Hope" w:date="2017-05-30T16:32:00Z">
            <w:rPr>
              <w:ins w:id="456" w:author="Priscilla Hope" w:date="2017-05-30T16:32:00Z"/>
              <w:rFonts w:eastAsiaTheme="minorHAnsi"/>
              <w:lang w:val="en-US"/>
            </w:rPr>
          </w:rPrChange>
        </w:rPr>
        <w:pPrChange w:id="457" w:author="Priscilla Hope" w:date="2017-05-30T16:32:00Z">
          <w:pPr>
            <w:autoSpaceDE w:val="0"/>
            <w:autoSpaceDN w:val="0"/>
            <w:adjustRightInd w:val="0"/>
          </w:pPr>
        </w:pPrChange>
      </w:pPr>
      <w:r w:rsidRPr="00AC4878">
        <w:rPr>
          <w:rFonts w:eastAsiaTheme="minorHAnsi"/>
          <w:b w:val="0"/>
          <w:bCs w:val="0"/>
          <w:color w:val="000000"/>
          <w:sz w:val="24"/>
          <w:lang w:val="en-US"/>
          <w:rPrChange w:id="458" w:author="Priscilla Hope" w:date="2017-05-30T16:32:00Z">
            <w:rPr>
              <w:rFonts w:eastAsiaTheme="minorHAnsi"/>
              <w:lang w:val="en-US"/>
            </w:rPr>
          </w:rPrChange>
        </w:rPr>
        <w:t xml:space="preserve">Print the Reconciliation Posting Journal. </w:t>
      </w:r>
    </w:p>
    <w:p w14:paraId="68E886A0" w14:textId="2BBBB628" w:rsidR="0069301D" w:rsidRPr="00020492" w:rsidDel="00AC4878" w:rsidRDefault="0069301D">
      <w:pPr>
        <w:pStyle w:val="Heading3"/>
        <w:numPr>
          <w:ilvl w:val="0"/>
          <w:numId w:val="0"/>
        </w:numPr>
        <w:rPr>
          <w:del w:id="459" w:author="Priscilla Hope" w:date="2017-05-30T16:32:00Z"/>
          <w:rFonts w:eastAsiaTheme="minorHAnsi"/>
          <w:i/>
          <w:color w:val="396AA8"/>
          <w:lang w:val="en-US"/>
          <w:rPrChange w:id="460" w:author="USER" w:date="2017-06-02T16:03:00Z">
            <w:rPr>
              <w:del w:id="461" w:author="Priscilla Hope" w:date="2017-05-30T16:32:00Z"/>
              <w:rFonts w:eastAsiaTheme="minorHAnsi"/>
              <w:color w:val="396AA8"/>
              <w:lang w:val="en-US"/>
            </w:rPr>
          </w:rPrChange>
        </w:rPr>
        <w:pPrChange w:id="462" w:author="Priscilla Hope" w:date="2017-05-30T16:32:00Z">
          <w:pPr>
            <w:autoSpaceDE w:val="0"/>
            <w:autoSpaceDN w:val="0"/>
            <w:adjustRightInd w:val="0"/>
          </w:pPr>
        </w:pPrChange>
      </w:pPr>
      <w:r w:rsidRPr="00020492">
        <w:rPr>
          <w:rFonts w:eastAsiaTheme="minorHAnsi"/>
          <w:i/>
          <w:color w:val="000000"/>
          <w:lang w:val="en-US"/>
          <w:rPrChange w:id="463" w:author="USER" w:date="2017-06-02T16:03:00Z">
            <w:rPr>
              <w:rFonts w:eastAsiaTheme="minorHAnsi"/>
              <w:lang w:val="en-US"/>
            </w:rPr>
          </w:rPrChange>
        </w:rPr>
        <w:t>For more information,</w:t>
      </w:r>
      <w:r w:rsidRPr="00020492">
        <w:rPr>
          <w:rFonts w:eastAsiaTheme="minorHAnsi"/>
          <w:i/>
          <w:lang w:val="en-US"/>
          <w:rPrChange w:id="464" w:author="USER" w:date="2017-06-02T16:03:00Z">
            <w:rPr>
              <w:rFonts w:eastAsiaTheme="minorHAnsi"/>
              <w:lang w:val="en-US"/>
            </w:rPr>
          </w:rPrChange>
        </w:rPr>
        <w:t xml:space="preserve"> </w:t>
      </w:r>
      <w:r w:rsidRPr="00020492">
        <w:rPr>
          <w:rFonts w:eastAsiaTheme="minorHAnsi"/>
          <w:i/>
          <w:color w:val="396AA8"/>
          <w:lang w:val="en-US"/>
          <w:rPrChange w:id="465" w:author="USER" w:date="2017-06-02T16:03:00Z">
            <w:rPr>
              <w:rFonts w:eastAsiaTheme="minorHAnsi"/>
              <w:lang w:val="en-US"/>
            </w:rPr>
          </w:rPrChange>
        </w:rPr>
        <w:t>see Bank Reconciliation Posting</w:t>
      </w:r>
      <w:ins w:id="466" w:author="Priscilla Hope" w:date="2017-05-30T16:32:00Z">
        <w:r w:rsidR="00AC4878" w:rsidRPr="00020492">
          <w:rPr>
            <w:rFonts w:eastAsiaTheme="minorHAnsi"/>
            <w:b w:val="0"/>
            <w:bCs w:val="0"/>
            <w:i/>
            <w:color w:val="396AA8"/>
            <w:sz w:val="24"/>
            <w:lang w:val="en-US"/>
            <w:rPrChange w:id="467" w:author="USER" w:date="2017-06-02T16:03:00Z">
              <w:rPr>
                <w:rFonts w:eastAsiaTheme="minorHAnsi"/>
                <w:color w:val="396AA8"/>
                <w:lang w:val="en-US"/>
              </w:rPr>
            </w:rPrChange>
          </w:rPr>
          <w:t xml:space="preserve"> </w:t>
        </w:r>
      </w:ins>
    </w:p>
    <w:p w14:paraId="3B819CA4" w14:textId="77777777" w:rsidR="0069301D" w:rsidRPr="00AC4878" w:rsidRDefault="0069301D">
      <w:pPr>
        <w:pStyle w:val="Heading3"/>
        <w:numPr>
          <w:ilvl w:val="0"/>
          <w:numId w:val="0"/>
        </w:numPr>
        <w:rPr>
          <w:rFonts w:eastAsiaTheme="minorHAnsi"/>
          <w:color w:val="396AA8"/>
          <w:lang w:val="en-US"/>
          <w:rPrChange w:id="468" w:author="Priscilla Hope" w:date="2017-05-30T16:32:00Z">
            <w:rPr>
              <w:rFonts w:eastAsiaTheme="minorHAnsi"/>
              <w:color w:val="000000"/>
              <w:lang w:val="en-US"/>
            </w:rPr>
          </w:rPrChange>
        </w:rPr>
        <w:pPrChange w:id="469" w:author="Priscilla Hope" w:date="2017-05-30T16:32:00Z">
          <w:pPr>
            <w:autoSpaceDE w:val="0"/>
            <w:autoSpaceDN w:val="0"/>
            <w:adjustRightInd w:val="0"/>
          </w:pPr>
        </w:pPrChange>
      </w:pPr>
      <w:r w:rsidRPr="00020492">
        <w:rPr>
          <w:rFonts w:eastAsiaTheme="minorHAnsi"/>
          <w:b w:val="0"/>
          <w:bCs w:val="0"/>
          <w:i/>
          <w:color w:val="396AA8"/>
          <w:sz w:val="24"/>
          <w:lang w:val="en-US"/>
          <w:rPrChange w:id="470" w:author="USER" w:date="2017-06-02T16:03:00Z">
            <w:rPr>
              <w:rFonts w:eastAsiaTheme="minorHAnsi"/>
              <w:lang w:val="en-US"/>
            </w:rPr>
          </w:rPrChange>
        </w:rPr>
        <w:t>Journal Screen.</w:t>
      </w:r>
    </w:p>
    <w:p w14:paraId="7663045C" w14:textId="77777777" w:rsidR="0069301D" w:rsidRPr="004A1AB8" w:rsidRDefault="0069301D" w:rsidP="0069301D">
      <w:pPr>
        <w:autoSpaceDE w:val="0"/>
        <w:autoSpaceDN w:val="0"/>
        <w:adjustRightInd w:val="0"/>
        <w:rPr>
          <w:rFonts w:eastAsiaTheme="minorHAnsi"/>
          <w:color w:val="000000"/>
          <w:lang w:val="en-US"/>
        </w:rPr>
      </w:pPr>
    </w:p>
    <w:p w14:paraId="4FAB33E2" w14:textId="77777777" w:rsidR="003F3B30" w:rsidRDefault="003F3B30">
      <w:pPr>
        <w:spacing w:after="200" w:line="276" w:lineRule="auto"/>
        <w:rPr>
          <w:rFonts w:eastAsiaTheme="minorHAnsi"/>
          <w:color w:val="000000"/>
          <w:lang w:val="en-US"/>
        </w:rPr>
      </w:pPr>
      <w:r>
        <w:rPr>
          <w:rFonts w:eastAsiaTheme="minorHAnsi"/>
          <w:color w:val="000000"/>
          <w:lang w:val="en-US"/>
        </w:rPr>
        <w:br w:type="page"/>
      </w:r>
    </w:p>
    <w:p w14:paraId="75F245AE" w14:textId="77777777" w:rsidR="00200CB2" w:rsidRPr="004A1AB8" w:rsidRDefault="00200CB2" w:rsidP="009D7D65">
      <w:pPr>
        <w:pStyle w:val="Heading3"/>
        <w:rPr>
          <w:rFonts w:eastAsiaTheme="minorHAnsi"/>
          <w:lang w:val="en-US"/>
        </w:rPr>
      </w:pPr>
      <w:bookmarkStart w:id="471" w:name="_Toc480286516"/>
      <w:r w:rsidRPr="004A1AB8">
        <w:rPr>
          <w:rFonts w:eastAsiaTheme="minorHAnsi"/>
          <w:lang w:val="en-US"/>
        </w:rPr>
        <w:lastRenderedPageBreak/>
        <w:t>Posting Bank Reconciliations</w:t>
      </w:r>
      <w:bookmarkEnd w:id="471"/>
    </w:p>
    <w:p w14:paraId="6A682995" w14:textId="77777777" w:rsidR="00200CB2" w:rsidRPr="00020492" w:rsidRDefault="00200CB2" w:rsidP="00200CB2">
      <w:pPr>
        <w:autoSpaceDE w:val="0"/>
        <w:autoSpaceDN w:val="0"/>
        <w:adjustRightInd w:val="0"/>
        <w:rPr>
          <w:ins w:id="472" w:author="Priscilla Hope" w:date="2017-05-30T16:33:00Z"/>
          <w:rFonts w:eastAsiaTheme="minorHAnsi"/>
          <w:i/>
          <w:color w:val="000000"/>
          <w:lang w:val="en-US"/>
          <w:rPrChange w:id="473" w:author="USER" w:date="2017-06-02T16:03:00Z">
            <w:rPr>
              <w:ins w:id="474" w:author="Priscilla Hope" w:date="2017-05-30T16:33:00Z"/>
              <w:rFonts w:eastAsiaTheme="minorHAnsi"/>
              <w:color w:val="000000"/>
              <w:lang w:val="en-US"/>
            </w:rPr>
          </w:rPrChange>
        </w:rPr>
      </w:pPr>
      <w:r w:rsidRPr="00020492">
        <w:rPr>
          <w:rFonts w:eastAsiaTheme="minorHAnsi"/>
          <w:i/>
          <w:color w:val="000000"/>
          <w:lang w:val="en-US"/>
          <w:rPrChange w:id="475" w:author="USER" w:date="2017-06-02T16:03:00Z">
            <w:rPr>
              <w:rFonts w:eastAsiaTheme="minorHAnsi"/>
              <w:color w:val="000000"/>
              <w:lang w:val="en-US"/>
            </w:rPr>
          </w:rPrChange>
        </w:rPr>
        <w:t>You can post reconciliations using either the Post Reconciliation screen or the Reconcile Statements screen.</w:t>
      </w:r>
    </w:p>
    <w:p w14:paraId="24D32AF3" w14:textId="77777777" w:rsidR="00AC4878" w:rsidRPr="004A1AB8" w:rsidRDefault="00AC4878" w:rsidP="00200CB2">
      <w:pPr>
        <w:autoSpaceDE w:val="0"/>
        <w:autoSpaceDN w:val="0"/>
        <w:adjustRightInd w:val="0"/>
        <w:rPr>
          <w:rFonts w:eastAsiaTheme="minorHAnsi"/>
          <w:color w:val="000000"/>
          <w:lang w:val="en-US"/>
        </w:rPr>
      </w:pPr>
    </w:p>
    <w:p w14:paraId="39101F42" w14:textId="77777777" w:rsidR="00200CB2" w:rsidRPr="004A1AB8" w:rsidRDefault="00200CB2" w:rsidP="00200CB2">
      <w:pPr>
        <w:autoSpaceDE w:val="0"/>
        <w:autoSpaceDN w:val="0"/>
        <w:adjustRightInd w:val="0"/>
        <w:rPr>
          <w:rFonts w:eastAsiaTheme="minorHAnsi"/>
          <w:color w:val="396AA8"/>
          <w:lang w:val="en-US"/>
        </w:rPr>
      </w:pPr>
      <w:r w:rsidRPr="004A1AB8">
        <w:rPr>
          <w:rFonts w:eastAsiaTheme="minorHAnsi"/>
          <w:color w:val="396AA8"/>
          <w:lang w:val="en-US"/>
        </w:rPr>
        <w:t>Before you start</w:t>
      </w:r>
    </w:p>
    <w:p w14:paraId="3A8BF08F" w14:textId="77777777"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post bank reconciliations from the Post Reconciliation screen:</w:t>
      </w:r>
    </w:p>
    <w:p w14:paraId="25985FAA" w14:textId="77777777" w:rsidR="00CA607C" w:rsidRPr="004A1AB8" w:rsidRDefault="00CA607C" w:rsidP="00200CB2">
      <w:pPr>
        <w:autoSpaceDE w:val="0"/>
        <w:autoSpaceDN w:val="0"/>
        <w:adjustRightInd w:val="0"/>
        <w:rPr>
          <w:rFonts w:eastAsiaTheme="minorHAnsi"/>
          <w:color w:val="000000"/>
          <w:lang w:val="en-US"/>
        </w:rPr>
      </w:pPr>
    </w:p>
    <w:p w14:paraId="619ABBB2"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Post</w:t>
      </w:r>
      <w:r w:rsidRPr="004A1AB8">
        <w:rPr>
          <w:rFonts w:eastAsiaTheme="minorHAnsi"/>
          <w:color w:val="000000"/>
          <w:lang w:val="en-US"/>
        </w:rPr>
        <w:t xml:space="preserve"> </w:t>
      </w:r>
      <w:r w:rsidRPr="004A1AB8">
        <w:rPr>
          <w:rFonts w:eastAsiaTheme="minorHAnsi"/>
          <w:b/>
          <w:bCs/>
          <w:color w:val="000000"/>
          <w:lang w:val="en-US"/>
        </w:rPr>
        <w:t>Reconciliation</w:t>
      </w:r>
      <w:r w:rsidRPr="004A1AB8">
        <w:rPr>
          <w:rFonts w:eastAsiaTheme="minorHAnsi"/>
          <w:color w:val="000000"/>
          <w:lang w:val="en-US"/>
        </w:rPr>
        <w:t>.</w:t>
      </w:r>
    </w:p>
    <w:p w14:paraId="081F8BB0" w14:textId="77777777" w:rsidR="00200CB2" w:rsidRPr="004A1AB8" w:rsidRDefault="004510C4" w:rsidP="00200CB2">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93760" behindDoc="0" locked="0" layoutInCell="1" allowOverlap="1" wp14:anchorId="3587B5D2" wp14:editId="325700D9">
                <wp:simplePos x="0" y="0"/>
                <wp:positionH relativeFrom="margin">
                  <wp:posOffset>4914584</wp:posOffset>
                </wp:positionH>
                <wp:positionV relativeFrom="paragraph">
                  <wp:posOffset>211138</wp:posOffset>
                </wp:positionV>
                <wp:extent cx="551815" cy="337820"/>
                <wp:effectExtent l="0" t="26352" r="31432" b="31433"/>
                <wp:wrapNone/>
                <wp:docPr id="170" name="Notched Right Arrow 17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C62D0D8" w14:textId="77777777" w:rsidR="00713C6B" w:rsidRPr="00D8577C" w:rsidRDefault="00713C6B"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7B5D2" id="Notched Right Arrow 170" o:spid="_x0000_s1136" type="#_x0000_t94" style="position:absolute;margin-left:387pt;margin-top:16.65pt;width:43.45pt;height:26.6pt;rotation:90;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" adj="15096,2924" fillcolor="#dbdbdb" strokecolor="#41719c" strokeweight="1pt">
                <v:textbox style="layout-flow:vertical;mso-layout-flow-alt:bottom-to-top">
                  <w:txbxContent>
                    <w:p w14:paraId="0C62D0D8" w14:textId="77777777" w:rsidR="00713C6B" w:rsidRPr="00D8577C" w:rsidRDefault="00713C6B" w:rsidP="004510C4">
                      <w:pPr>
                        <w:pStyle w:val="NoSpacing"/>
                        <w:jc w:val="center"/>
                        <w:rPr>
                          <w:sz w:val="16"/>
                          <w:szCs w:val="16"/>
                        </w:rPr>
                      </w:pPr>
                      <w:r>
                        <w:rPr>
                          <w:sz w:val="16"/>
                          <w:szCs w:val="16"/>
                        </w:rPr>
                        <w:t>1</w:t>
                      </w:r>
                    </w:p>
                  </w:txbxContent>
                </v:textbox>
                <w10:wrap anchorx="margin"/>
              </v:shape>
            </w:pict>
          </mc:Fallback>
        </mc:AlternateContent>
      </w:r>
      <w:r>
        <w:rPr>
          <w:noProof/>
          <w:lang w:val="en-US"/>
        </w:rPr>
        <mc:AlternateContent>
          <mc:Choice Requires="wps">
            <w:drawing>
              <wp:anchor distT="0" distB="0" distL="114300" distR="114300" simplePos="0" relativeHeight="251891712" behindDoc="0" locked="0" layoutInCell="1" allowOverlap="1" wp14:anchorId="4EC84A37" wp14:editId="74D40176">
                <wp:simplePos x="0" y="0"/>
                <wp:positionH relativeFrom="column">
                  <wp:posOffset>1647825</wp:posOffset>
                </wp:positionH>
                <wp:positionV relativeFrom="paragraph">
                  <wp:posOffset>1477645</wp:posOffset>
                </wp:positionV>
                <wp:extent cx="381000" cy="409575"/>
                <wp:effectExtent l="19050" t="19050" r="19050" b="47625"/>
                <wp:wrapNone/>
                <wp:docPr id="169" name="Notched Right Arrow 169"/>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8751001" w14:textId="77777777" w:rsidR="00713C6B" w:rsidRPr="00E35407" w:rsidRDefault="00713C6B"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84A37" id="Notched Right Arrow 169" o:spid="_x0000_s1137" type="#_x0000_t94" style="position:absolute;margin-left:129.75pt;margin-top:116.35pt;width:30pt;height:32.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" adj="10800" fillcolor="#dbdbdb" strokecolor="#41719c" strokeweight="1pt">
                <v:textbox>
                  <w:txbxContent>
                    <w:p w14:paraId="08751001" w14:textId="77777777" w:rsidR="00713C6B" w:rsidRPr="00E35407" w:rsidRDefault="00713C6B" w:rsidP="004510C4">
                      <w:pPr>
                        <w:rPr>
                          <w:sz w:val="16"/>
                          <w:szCs w:val="16"/>
                        </w:rPr>
                      </w:pPr>
                      <w:r>
                        <w:rPr>
                          <w:sz w:val="16"/>
                          <w:szCs w:val="16"/>
                        </w:rPr>
                        <w:t>3</w:t>
                      </w:r>
                    </w:p>
                  </w:txbxContent>
                </v:textbox>
              </v:shape>
            </w:pict>
          </mc:Fallback>
        </mc:AlternateContent>
      </w:r>
      <w:r>
        <w:rPr>
          <w:noProof/>
          <w:lang w:val="en-US"/>
        </w:rPr>
        <mc:AlternateContent>
          <mc:Choice Requires="wps">
            <w:drawing>
              <wp:anchor distT="0" distB="0" distL="114300" distR="114300" simplePos="0" relativeHeight="251889664" behindDoc="0" locked="0" layoutInCell="1" allowOverlap="1" wp14:anchorId="0448F1C6" wp14:editId="7D6FED9A">
                <wp:simplePos x="0" y="0"/>
                <wp:positionH relativeFrom="column">
                  <wp:posOffset>-342900</wp:posOffset>
                </wp:positionH>
                <wp:positionV relativeFrom="paragraph">
                  <wp:posOffset>1151890</wp:posOffset>
                </wp:positionV>
                <wp:extent cx="381000" cy="371475"/>
                <wp:effectExtent l="19050" t="19050" r="38100" b="47625"/>
                <wp:wrapNone/>
                <wp:docPr id="168" name="Notched Right Arrow 16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6DBB962" w14:textId="77777777" w:rsidR="00713C6B" w:rsidRPr="00E35407" w:rsidRDefault="00713C6B"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8F1C6" id="Notched Right Arrow 168" o:spid="_x0000_s1138" type="#_x0000_t94" style="position:absolute;margin-left:-27pt;margin-top:90.7pt;width:30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" adj="11070" fillcolor="#dbdbdb" strokecolor="#41719c" strokeweight="1pt">
                <v:textbox>
                  <w:txbxContent>
                    <w:p w14:paraId="56DBB962" w14:textId="77777777" w:rsidR="00713C6B" w:rsidRPr="00E35407" w:rsidRDefault="00713C6B" w:rsidP="004510C4">
                      <w:pPr>
                        <w:rPr>
                          <w:sz w:val="16"/>
                          <w:szCs w:val="16"/>
                        </w:rPr>
                      </w:pPr>
                      <w:r>
                        <w:rPr>
                          <w:sz w:val="16"/>
                          <w:szCs w:val="16"/>
                        </w:rPr>
                        <w:t>2</w:t>
                      </w:r>
                    </w:p>
                  </w:txbxContent>
                </v:textbox>
              </v:shape>
            </w:pict>
          </mc:Fallback>
        </mc:AlternateContent>
      </w:r>
      <w:r w:rsidR="00E74159" w:rsidRPr="004A1AB8">
        <w:rPr>
          <w:rFonts w:eastAsiaTheme="minorHAnsi"/>
          <w:noProof/>
          <w:color w:val="000000"/>
          <w:lang w:val="en-US"/>
        </w:rPr>
        <w:drawing>
          <wp:inline distT="0" distB="0" distL="0" distR="0" wp14:anchorId="49FB2162" wp14:editId="423C90EE">
            <wp:extent cx="5943600" cy="3250217"/>
            <wp:effectExtent l="0" t="0" r="0" b="7620"/>
            <wp:docPr id="11" name="Picture 11" descr="C:\Users\USER\Pictures\SCREEN SHOTS\BANK6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BANK6_LI (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50217"/>
                    </a:xfrm>
                    <a:prstGeom prst="rect">
                      <a:avLst/>
                    </a:prstGeom>
                    <a:noFill/>
                    <a:ln>
                      <a:noFill/>
                    </a:ln>
                  </pic:spPr>
                </pic:pic>
              </a:graphicData>
            </a:graphic>
          </wp:inline>
        </w:drawing>
      </w:r>
    </w:p>
    <w:p w14:paraId="3D3E8141" w14:textId="77777777" w:rsidR="00E74159" w:rsidRPr="004A1AB8" w:rsidRDefault="00E74159" w:rsidP="00200CB2">
      <w:pPr>
        <w:autoSpaceDE w:val="0"/>
        <w:autoSpaceDN w:val="0"/>
        <w:adjustRightInd w:val="0"/>
        <w:rPr>
          <w:rFonts w:eastAsiaTheme="minorHAnsi"/>
          <w:color w:val="000000"/>
          <w:lang w:val="en-US"/>
        </w:rPr>
      </w:pPr>
    </w:p>
    <w:p w14:paraId="21F17BCC" w14:textId="77777777" w:rsidR="00E74159" w:rsidRPr="004A1AB8" w:rsidRDefault="00E74159" w:rsidP="00200CB2">
      <w:pPr>
        <w:autoSpaceDE w:val="0"/>
        <w:autoSpaceDN w:val="0"/>
        <w:adjustRightInd w:val="0"/>
        <w:rPr>
          <w:rFonts w:eastAsiaTheme="minorHAnsi"/>
          <w:color w:val="000000"/>
          <w:lang w:val="en-US"/>
        </w:rPr>
      </w:pPr>
    </w:p>
    <w:p w14:paraId="48270B23"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2. Select </w:t>
      </w:r>
      <w:r w:rsidRPr="004A1AB8">
        <w:rPr>
          <w:rFonts w:eastAsiaTheme="minorHAnsi"/>
          <w:b/>
          <w:bCs/>
          <w:color w:val="000000"/>
          <w:lang w:val="en-US"/>
        </w:rPr>
        <w:t xml:space="preserve">All Banks </w:t>
      </w:r>
      <w:r w:rsidRPr="004A1AB8">
        <w:rPr>
          <w:rFonts w:eastAsiaTheme="minorHAnsi"/>
          <w:color w:val="000000"/>
          <w:lang w:val="en-US"/>
        </w:rPr>
        <w:t xml:space="preserve">to post all current reconciliations, or select </w:t>
      </w:r>
      <w:r w:rsidRPr="004A1AB8">
        <w:rPr>
          <w:rFonts w:eastAsiaTheme="minorHAnsi"/>
          <w:b/>
          <w:bCs/>
          <w:color w:val="000000"/>
          <w:lang w:val="en-US"/>
        </w:rPr>
        <w:t>Range</w:t>
      </w:r>
      <w:r w:rsidRPr="004A1AB8">
        <w:rPr>
          <w:rFonts w:eastAsiaTheme="minorHAnsi"/>
          <w:color w:val="000000"/>
          <w:lang w:val="en-US"/>
        </w:rPr>
        <w:t>.</w:t>
      </w:r>
    </w:p>
    <w:p w14:paraId="1CE3293D" w14:textId="77777777" w:rsidR="00C928DA" w:rsidRPr="004A1AB8" w:rsidRDefault="00C928DA" w:rsidP="00200CB2">
      <w:pPr>
        <w:autoSpaceDE w:val="0"/>
        <w:autoSpaceDN w:val="0"/>
        <w:adjustRightInd w:val="0"/>
        <w:rPr>
          <w:rFonts w:eastAsiaTheme="minorHAnsi"/>
          <w:color w:val="000000"/>
          <w:lang w:val="en-US"/>
        </w:rPr>
      </w:pPr>
    </w:p>
    <w:p w14:paraId="51B1D5BC" w14:textId="77777777" w:rsidR="00200CB2" w:rsidRPr="004A1AB8" w:rsidRDefault="00C928DA" w:rsidP="00200CB2">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200CB2" w:rsidRPr="004A1AB8">
        <w:rPr>
          <w:rFonts w:eastAsiaTheme="minorHAnsi"/>
          <w:color w:val="000000"/>
          <w:lang w:val="en-US"/>
        </w:rPr>
        <w:t xml:space="preserve">If you selected </w:t>
      </w:r>
      <w:r w:rsidR="00200CB2" w:rsidRPr="004A1AB8">
        <w:rPr>
          <w:rFonts w:eastAsiaTheme="minorHAnsi"/>
          <w:b/>
          <w:bCs/>
          <w:color w:val="000000"/>
          <w:lang w:val="en-US"/>
        </w:rPr>
        <w:t>Range</w:t>
      </w:r>
      <w:r w:rsidRPr="004A1AB8">
        <w:rPr>
          <w:rFonts w:eastAsiaTheme="minorHAnsi"/>
          <w:color w:val="000000"/>
          <w:lang w:val="en-US"/>
        </w:rPr>
        <w:t xml:space="preserve">, use the </w:t>
      </w:r>
      <w:r w:rsidR="00200CB2" w:rsidRPr="004A1AB8">
        <w:rPr>
          <w:rFonts w:eastAsiaTheme="minorHAnsi"/>
          <w:b/>
          <w:bCs/>
          <w:color w:val="000000"/>
          <w:lang w:val="en-US"/>
        </w:rPr>
        <w:t xml:space="preserve">From </w:t>
      </w:r>
      <w:r w:rsidR="00200CB2" w:rsidRPr="004A1AB8">
        <w:rPr>
          <w:rFonts w:eastAsiaTheme="minorHAnsi"/>
          <w:color w:val="000000"/>
          <w:lang w:val="en-US"/>
        </w:rPr>
        <w:t xml:space="preserve">and </w:t>
      </w:r>
      <w:r w:rsidR="00200CB2" w:rsidRPr="004A1AB8">
        <w:rPr>
          <w:rFonts w:eastAsiaTheme="minorHAnsi"/>
          <w:b/>
          <w:bCs/>
          <w:color w:val="000000"/>
          <w:lang w:val="en-US"/>
        </w:rPr>
        <w:t xml:space="preserve">To </w:t>
      </w:r>
      <w:r w:rsidR="00200CB2" w:rsidRPr="004A1AB8">
        <w:rPr>
          <w:rFonts w:eastAsiaTheme="minorHAnsi"/>
          <w:color w:val="000000"/>
          <w:lang w:val="en-US"/>
        </w:rPr>
        <w:t xml:space="preserve">fields to specify the range of </w:t>
      </w:r>
      <w:r w:rsidRPr="004A1AB8">
        <w:rPr>
          <w:rFonts w:eastAsiaTheme="minorHAnsi"/>
          <w:color w:val="000000"/>
          <w:lang w:val="en-US"/>
        </w:rPr>
        <w:t>banks for which to post current reconciliations.</w:t>
      </w:r>
    </w:p>
    <w:p w14:paraId="2E617F90" w14:textId="77777777" w:rsidR="00C928DA" w:rsidRPr="004A1AB8" w:rsidRDefault="00C928DA" w:rsidP="00200CB2">
      <w:pPr>
        <w:autoSpaceDE w:val="0"/>
        <w:autoSpaceDN w:val="0"/>
        <w:adjustRightInd w:val="0"/>
        <w:rPr>
          <w:rFonts w:eastAsiaTheme="minorHAnsi"/>
          <w:color w:val="000000"/>
          <w:lang w:val="en-US"/>
        </w:rPr>
      </w:pPr>
    </w:p>
    <w:p w14:paraId="6D679139"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4. Click </w:t>
      </w:r>
      <w:r w:rsidRPr="004A1AB8">
        <w:rPr>
          <w:rFonts w:eastAsiaTheme="minorHAnsi"/>
          <w:b/>
          <w:bCs/>
          <w:color w:val="000000"/>
          <w:lang w:val="en-US"/>
        </w:rPr>
        <w:t>Post</w:t>
      </w:r>
      <w:r w:rsidRPr="004A1AB8">
        <w:rPr>
          <w:rFonts w:eastAsiaTheme="minorHAnsi"/>
          <w:color w:val="000000"/>
          <w:lang w:val="en-US"/>
        </w:rPr>
        <w:t>.</w:t>
      </w:r>
    </w:p>
    <w:p w14:paraId="393B36B6" w14:textId="77777777" w:rsidR="00C928DA" w:rsidRPr="004A1AB8" w:rsidRDefault="00C928DA" w:rsidP="00200CB2">
      <w:pPr>
        <w:autoSpaceDE w:val="0"/>
        <w:autoSpaceDN w:val="0"/>
        <w:adjustRightInd w:val="0"/>
        <w:rPr>
          <w:rFonts w:eastAsiaTheme="minorHAnsi"/>
          <w:b/>
          <w:bCs/>
          <w:color w:val="000000"/>
          <w:lang w:val="en-US"/>
        </w:rPr>
      </w:pPr>
    </w:p>
    <w:p w14:paraId="2FAEB976" w14:textId="77777777"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post bank reconciliations from the Reconcile Statements screen:</w:t>
      </w:r>
    </w:p>
    <w:p w14:paraId="5D0DB96F" w14:textId="77777777" w:rsidR="00F679B2" w:rsidRPr="004A1AB8" w:rsidRDefault="00F679B2" w:rsidP="00200CB2">
      <w:pPr>
        <w:autoSpaceDE w:val="0"/>
        <w:autoSpaceDN w:val="0"/>
        <w:adjustRightInd w:val="0"/>
        <w:rPr>
          <w:rFonts w:eastAsiaTheme="minorHAnsi"/>
          <w:color w:val="000000"/>
          <w:lang w:val="en-US"/>
        </w:rPr>
      </w:pPr>
    </w:p>
    <w:p w14:paraId="728FC1CB"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F679B2" w:rsidRPr="004A1AB8">
        <w:rPr>
          <w:rStyle w:val="uiformnavigation2"/>
          <w:color w:val="2B2421"/>
        </w:rPr>
        <w:t>Open</w:t>
      </w:r>
      <w:r w:rsidR="00F679B2" w:rsidRPr="004A1AB8">
        <w:rPr>
          <w:color w:val="2B2421"/>
        </w:rPr>
        <w:t> </w:t>
      </w:r>
      <w:r w:rsidR="00F679B2" w:rsidRPr="004A1AB8">
        <w:rPr>
          <w:rStyle w:val="cmd"/>
          <w:b/>
          <w:bCs/>
          <w:color w:val="2B2421"/>
        </w:rPr>
        <w:t>More</w:t>
      </w:r>
      <w:r w:rsidR="00F679B2" w:rsidRPr="004A1AB8">
        <w:rPr>
          <w:rStyle w:val="apple-converted-space"/>
          <w:color w:val="2B2421"/>
        </w:rPr>
        <w:t> </w:t>
      </w:r>
      <w:r w:rsidR="00F679B2" w:rsidRPr="004A1AB8">
        <w:rPr>
          <w:color w:val="2B2421"/>
        </w:rPr>
        <w:t>&gt;</w:t>
      </w:r>
      <w:r w:rsidR="00F679B2" w:rsidRPr="004A1AB8">
        <w:rPr>
          <w:rStyle w:val="apple-converted-space"/>
          <w:color w:val="2B2421"/>
        </w:rPr>
        <w:t> </w:t>
      </w:r>
      <w:r w:rsidR="00F679B2" w:rsidRPr="004A1AB8">
        <w:rPr>
          <w:rStyle w:val="cmd"/>
          <w:b/>
          <w:bCs/>
          <w:color w:val="2B2421"/>
        </w:rPr>
        <w:t>Bank Services</w:t>
      </w:r>
      <w:r w:rsidR="00F679B2" w:rsidRPr="004A1AB8">
        <w:rPr>
          <w:rStyle w:val="apple-converted-space"/>
          <w:color w:val="2B2421"/>
        </w:rPr>
        <w:t> </w:t>
      </w:r>
      <w:r w:rsidR="00F679B2" w:rsidRPr="004A1AB8">
        <w:rPr>
          <w:color w:val="2B2421"/>
        </w:rPr>
        <w:t>&gt;</w:t>
      </w:r>
      <w:r w:rsidR="00F679B2" w:rsidRPr="004A1AB8">
        <w:rPr>
          <w:rStyle w:val="apple-converted-space"/>
          <w:color w:val="2B2421"/>
        </w:rPr>
        <w:t> </w:t>
      </w:r>
      <w:r w:rsidR="00F679B2" w:rsidRPr="004A1AB8">
        <w:rPr>
          <w:rStyle w:val="cmd"/>
          <w:b/>
          <w:bCs/>
          <w:color w:val="2B2421"/>
        </w:rPr>
        <w:t>Post Reconciliation</w:t>
      </w:r>
      <w:r w:rsidR="00F679B2" w:rsidRPr="004A1AB8">
        <w:rPr>
          <w:color w:val="2B2421"/>
        </w:rPr>
        <w:t>.</w:t>
      </w:r>
      <w:r w:rsidR="00F679B2" w:rsidRPr="004A1AB8">
        <w:rPr>
          <w:rFonts w:eastAsiaTheme="minorHAnsi"/>
          <w:color w:val="000000"/>
          <w:lang w:val="en-US"/>
        </w:rPr>
        <w:t xml:space="preserve"> </w:t>
      </w:r>
    </w:p>
    <w:p w14:paraId="100A8D39" w14:textId="77777777" w:rsidR="00C928DA" w:rsidRPr="004A1AB8" w:rsidRDefault="00C928DA" w:rsidP="00200CB2">
      <w:pPr>
        <w:autoSpaceDE w:val="0"/>
        <w:autoSpaceDN w:val="0"/>
        <w:adjustRightInd w:val="0"/>
        <w:rPr>
          <w:rFonts w:eastAsiaTheme="minorHAnsi"/>
          <w:color w:val="000000"/>
          <w:lang w:val="en-US"/>
        </w:rPr>
      </w:pPr>
    </w:p>
    <w:p w14:paraId="7FD87C93"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2. Create a reconciliation. For more information, see </w:t>
      </w:r>
      <w:r w:rsidRPr="004A1AB8">
        <w:rPr>
          <w:rFonts w:eastAsiaTheme="minorHAnsi"/>
          <w:color w:val="396AA8"/>
          <w:lang w:val="en-US"/>
        </w:rPr>
        <w:t>Reconciling a Bank Account</w:t>
      </w:r>
      <w:r w:rsidRPr="004A1AB8">
        <w:rPr>
          <w:rFonts w:eastAsiaTheme="minorHAnsi"/>
          <w:color w:val="000000"/>
          <w:lang w:val="en-US"/>
        </w:rPr>
        <w:t>.</w:t>
      </w:r>
    </w:p>
    <w:p w14:paraId="2F300E70" w14:textId="77777777" w:rsidR="00C928DA" w:rsidRPr="004A1AB8" w:rsidRDefault="00C928DA" w:rsidP="00200CB2">
      <w:pPr>
        <w:autoSpaceDE w:val="0"/>
        <w:autoSpaceDN w:val="0"/>
        <w:adjustRightInd w:val="0"/>
        <w:rPr>
          <w:rFonts w:eastAsiaTheme="minorHAnsi"/>
          <w:color w:val="000000"/>
          <w:lang w:val="en-US"/>
        </w:rPr>
      </w:pPr>
    </w:p>
    <w:p w14:paraId="61A69C0D"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Post</w:t>
      </w:r>
      <w:r w:rsidRPr="004A1AB8">
        <w:rPr>
          <w:rFonts w:eastAsiaTheme="minorHAnsi"/>
          <w:color w:val="000000"/>
          <w:lang w:val="en-US"/>
        </w:rPr>
        <w:t>.</w:t>
      </w:r>
    </w:p>
    <w:p w14:paraId="54236B24" w14:textId="77777777" w:rsidR="00AC4878" w:rsidRDefault="00AC4878" w:rsidP="00200CB2">
      <w:pPr>
        <w:autoSpaceDE w:val="0"/>
        <w:autoSpaceDN w:val="0"/>
        <w:adjustRightInd w:val="0"/>
        <w:rPr>
          <w:ins w:id="476" w:author="Priscilla Hope" w:date="2017-05-30T16:36:00Z"/>
          <w:rFonts w:eastAsiaTheme="minorHAnsi"/>
          <w:color w:val="396AA8"/>
          <w:lang w:val="en-US"/>
        </w:rPr>
      </w:pPr>
    </w:p>
    <w:p w14:paraId="4FBD95DC" w14:textId="77777777" w:rsidR="0069301D" w:rsidRPr="00020492" w:rsidRDefault="00200CB2" w:rsidP="00200CB2">
      <w:pPr>
        <w:autoSpaceDE w:val="0"/>
        <w:autoSpaceDN w:val="0"/>
        <w:adjustRightInd w:val="0"/>
        <w:rPr>
          <w:rFonts w:eastAsiaTheme="minorHAnsi"/>
          <w:i/>
          <w:color w:val="396AA8"/>
          <w:lang w:val="en-US"/>
          <w:rPrChange w:id="477" w:author="USER" w:date="2017-06-02T16:04:00Z">
            <w:rPr>
              <w:rFonts w:eastAsiaTheme="minorHAnsi"/>
              <w:color w:val="396AA8"/>
              <w:lang w:val="en-US"/>
            </w:rPr>
          </w:rPrChange>
        </w:rPr>
      </w:pPr>
      <w:r w:rsidRPr="00020492">
        <w:rPr>
          <w:rFonts w:eastAsiaTheme="minorHAnsi"/>
          <w:i/>
          <w:color w:val="396AA8"/>
          <w:lang w:val="en-US"/>
          <w:rPrChange w:id="478" w:author="USER" w:date="2017-06-02T16:04:00Z">
            <w:rPr>
              <w:rFonts w:eastAsiaTheme="minorHAnsi"/>
              <w:color w:val="396AA8"/>
              <w:lang w:val="en-US"/>
            </w:rPr>
          </w:rPrChange>
        </w:rPr>
        <w:t>After posting the reconciliation</w:t>
      </w:r>
    </w:p>
    <w:p w14:paraId="372AEB6B" w14:textId="25E01805" w:rsidR="00200CB2" w:rsidRPr="004A1AB8" w:rsidRDefault="00020492" w:rsidP="00020492">
      <w:pPr>
        <w:tabs>
          <w:tab w:val="left" w:pos="1035"/>
        </w:tabs>
        <w:autoSpaceDE w:val="0"/>
        <w:autoSpaceDN w:val="0"/>
        <w:adjustRightInd w:val="0"/>
        <w:rPr>
          <w:rFonts w:eastAsiaTheme="minorHAnsi"/>
          <w:color w:val="396AA8"/>
          <w:lang w:val="en-US"/>
        </w:rPr>
        <w:pPrChange w:id="479" w:author="USER" w:date="2017-06-02T16:04:00Z">
          <w:pPr>
            <w:autoSpaceDE w:val="0"/>
            <w:autoSpaceDN w:val="0"/>
            <w:adjustRightInd w:val="0"/>
          </w:pPr>
        </w:pPrChange>
      </w:pPr>
      <w:ins w:id="480" w:author="USER" w:date="2017-06-02T16:04:00Z">
        <w:r>
          <w:rPr>
            <w:rFonts w:eastAsiaTheme="minorHAnsi"/>
            <w:color w:val="396AA8"/>
            <w:lang w:val="en-US"/>
          </w:rPr>
          <w:tab/>
        </w:r>
      </w:ins>
    </w:p>
    <w:p w14:paraId="04964131" w14:textId="77777777" w:rsidR="00200CB2" w:rsidRPr="004A1AB8" w:rsidRDefault="00200CB2" w:rsidP="00200CB2">
      <w:pPr>
        <w:autoSpaceDE w:val="0"/>
        <w:autoSpaceDN w:val="0"/>
        <w:adjustRightInd w:val="0"/>
        <w:rPr>
          <w:rFonts w:eastAsiaTheme="minorHAnsi"/>
          <w:color w:val="2A3456"/>
          <w:lang w:val="en-US"/>
        </w:rPr>
      </w:pPr>
    </w:p>
    <w:p w14:paraId="134F95B3" w14:textId="77777777" w:rsidR="00200CB2" w:rsidRPr="004A1AB8" w:rsidRDefault="00200CB2" w:rsidP="003F3B30">
      <w:pPr>
        <w:pStyle w:val="Heading3"/>
        <w:rPr>
          <w:rFonts w:eastAsiaTheme="minorHAnsi"/>
          <w:lang w:val="en-US"/>
        </w:rPr>
      </w:pPr>
      <w:bookmarkStart w:id="481" w:name="_Toc480286517"/>
      <w:r w:rsidRPr="004A1AB8">
        <w:rPr>
          <w:rFonts w:eastAsiaTheme="minorHAnsi"/>
          <w:lang w:val="en-US"/>
        </w:rPr>
        <w:lastRenderedPageBreak/>
        <w:t>Printing</w:t>
      </w:r>
      <w:r w:rsidR="003F3B30">
        <w:rPr>
          <w:rFonts w:eastAsiaTheme="minorHAnsi"/>
          <w:lang w:val="en-US"/>
        </w:rPr>
        <w:t xml:space="preserve"> the Bank Reconciliation Status </w:t>
      </w:r>
      <w:r w:rsidRPr="004A1AB8">
        <w:rPr>
          <w:rFonts w:eastAsiaTheme="minorHAnsi"/>
          <w:lang w:val="en-US"/>
        </w:rPr>
        <w:t>Report</w:t>
      </w:r>
      <w:bookmarkEnd w:id="481"/>
    </w:p>
    <w:p w14:paraId="6F2E9D89" w14:textId="77777777" w:rsidR="00200CB2" w:rsidRPr="004A1AB8" w:rsidRDefault="00200CB2" w:rsidP="00200CB2">
      <w:pPr>
        <w:autoSpaceDE w:val="0"/>
        <w:autoSpaceDN w:val="0"/>
        <w:adjustRightInd w:val="0"/>
        <w:rPr>
          <w:rFonts w:eastAsiaTheme="minorHAnsi"/>
          <w:b/>
          <w:bCs/>
          <w:color w:val="000000"/>
          <w:lang w:val="en-US"/>
        </w:rPr>
      </w:pPr>
    </w:p>
    <w:p w14:paraId="6A5E82BC" w14:textId="77777777"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print the Reconciliation Status report:</w:t>
      </w:r>
    </w:p>
    <w:p w14:paraId="46CA4AC7" w14:textId="77777777" w:rsidR="00200CB2" w:rsidRPr="004A1AB8" w:rsidRDefault="00200CB2" w:rsidP="00200CB2">
      <w:pPr>
        <w:autoSpaceDE w:val="0"/>
        <w:autoSpaceDN w:val="0"/>
        <w:adjustRightInd w:val="0"/>
        <w:rPr>
          <w:rFonts w:eastAsiaTheme="minorHAnsi"/>
          <w:color w:val="000000"/>
          <w:lang w:val="en-US"/>
        </w:rPr>
      </w:pPr>
    </w:p>
    <w:p w14:paraId="59A37E05" w14:textId="6CDEE238" w:rsidR="00200CB2" w:rsidRPr="00476C95" w:rsidRDefault="00200CB2" w:rsidP="00200CB2">
      <w:pPr>
        <w:autoSpaceDE w:val="0"/>
        <w:autoSpaceDN w:val="0"/>
        <w:adjustRightInd w:val="0"/>
        <w:rPr>
          <w:ins w:id="482" w:author="Priscilla Hope" w:date="2017-05-30T16:37:00Z"/>
          <w:rFonts w:eastAsiaTheme="minorHAnsi"/>
          <w:color w:val="000000"/>
          <w:lang w:val="en-US"/>
        </w:rPr>
      </w:pPr>
      <w:r w:rsidRPr="00476C95">
        <w:rPr>
          <w:rFonts w:eastAsiaTheme="minorHAnsi"/>
          <w:color w:val="000000"/>
          <w:lang w:val="en-US"/>
        </w:rPr>
        <w:t xml:space="preserve">1. Open </w:t>
      </w:r>
      <w:r w:rsidRPr="00476C95">
        <w:rPr>
          <w:rFonts w:eastAsiaTheme="minorHAnsi"/>
          <w:bCs/>
          <w:color w:val="000000"/>
          <w:lang w:val="en-US"/>
          <w:rPrChange w:id="483" w:author="USER" w:date="2017-06-01T15:35:00Z">
            <w:rPr>
              <w:rFonts w:eastAsiaTheme="minorHAnsi"/>
              <w:b/>
              <w:bCs/>
              <w:color w:val="000000"/>
              <w:lang w:val="en-US"/>
            </w:rPr>
          </w:rPrChange>
        </w:rPr>
        <w:t xml:space="preserve">More </w:t>
      </w:r>
      <w:r w:rsidRPr="00476C95">
        <w:rPr>
          <w:rFonts w:eastAsiaTheme="minorHAnsi"/>
          <w:color w:val="000000"/>
          <w:lang w:val="en-US"/>
        </w:rPr>
        <w:t xml:space="preserve">&gt; </w:t>
      </w:r>
      <w:r w:rsidRPr="00476C95">
        <w:rPr>
          <w:rFonts w:eastAsiaTheme="minorHAnsi"/>
          <w:bCs/>
          <w:color w:val="000000"/>
          <w:lang w:val="en-US"/>
          <w:rPrChange w:id="484" w:author="USER" w:date="2017-06-01T15:35:00Z">
            <w:rPr>
              <w:rFonts w:eastAsiaTheme="minorHAnsi"/>
              <w:b/>
              <w:bCs/>
              <w:color w:val="000000"/>
              <w:lang w:val="en-US"/>
            </w:rPr>
          </w:rPrChange>
        </w:rPr>
        <w:t xml:space="preserve">Bank Transaction Reports </w:t>
      </w:r>
      <w:r w:rsidRPr="00476C95">
        <w:rPr>
          <w:rFonts w:eastAsiaTheme="minorHAnsi"/>
          <w:color w:val="000000"/>
          <w:lang w:val="en-US"/>
        </w:rPr>
        <w:t xml:space="preserve">&gt; </w:t>
      </w:r>
      <w:r w:rsidRPr="00476C95">
        <w:rPr>
          <w:rFonts w:eastAsiaTheme="minorHAnsi"/>
          <w:bCs/>
          <w:color w:val="000000"/>
          <w:lang w:val="en-US"/>
          <w:rPrChange w:id="485" w:author="USER" w:date="2017-06-01T15:35:00Z">
            <w:rPr>
              <w:rFonts w:eastAsiaTheme="minorHAnsi"/>
              <w:b/>
              <w:bCs/>
              <w:color w:val="000000"/>
              <w:lang w:val="en-US"/>
            </w:rPr>
          </w:rPrChange>
        </w:rPr>
        <w:t>Reconciliation Status</w:t>
      </w:r>
      <w:r w:rsidRPr="00476C95">
        <w:rPr>
          <w:rFonts w:eastAsiaTheme="minorHAnsi"/>
          <w:color w:val="000000"/>
          <w:lang w:val="en-US"/>
        </w:rPr>
        <w:t xml:space="preserve">. Open </w:t>
      </w:r>
      <w:r w:rsidRPr="00476C95">
        <w:rPr>
          <w:rFonts w:eastAsiaTheme="minorHAnsi"/>
          <w:bCs/>
          <w:color w:val="000000"/>
          <w:lang w:val="en-US"/>
          <w:rPrChange w:id="486" w:author="USER" w:date="2017-06-01T15:35:00Z">
            <w:rPr>
              <w:rFonts w:eastAsiaTheme="minorHAnsi"/>
              <w:b/>
              <w:bCs/>
              <w:color w:val="000000"/>
              <w:lang w:val="en-US"/>
            </w:rPr>
          </w:rPrChange>
        </w:rPr>
        <w:t xml:space="preserve">More </w:t>
      </w:r>
      <w:r w:rsidRPr="00476C95">
        <w:rPr>
          <w:rFonts w:eastAsiaTheme="minorHAnsi"/>
          <w:color w:val="000000"/>
          <w:lang w:val="en-US"/>
        </w:rPr>
        <w:t xml:space="preserve">&gt; </w:t>
      </w:r>
      <w:r w:rsidRPr="00476C95">
        <w:rPr>
          <w:rFonts w:eastAsiaTheme="minorHAnsi"/>
          <w:bCs/>
          <w:color w:val="000000"/>
          <w:lang w:val="en-US"/>
          <w:rPrChange w:id="487" w:author="USER" w:date="2017-06-01T15:35:00Z">
            <w:rPr>
              <w:rFonts w:eastAsiaTheme="minorHAnsi"/>
              <w:b/>
              <w:bCs/>
              <w:color w:val="000000"/>
              <w:lang w:val="en-US"/>
            </w:rPr>
          </w:rPrChange>
        </w:rPr>
        <w:t xml:space="preserve">Bank&gt;Services </w:t>
      </w:r>
      <w:r w:rsidRPr="00476C95">
        <w:rPr>
          <w:rFonts w:eastAsiaTheme="minorHAnsi"/>
          <w:color w:val="000000"/>
          <w:lang w:val="en-US"/>
        </w:rPr>
        <w:t>&gt;</w:t>
      </w:r>
      <w:r w:rsidRPr="00476C95">
        <w:rPr>
          <w:rFonts w:eastAsiaTheme="minorHAnsi"/>
          <w:bCs/>
          <w:color w:val="000000"/>
          <w:lang w:val="en-US"/>
          <w:rPrChange w:id="488" w:author="USER" w:date="2017-06-01T15:35:00Z">
            <w:rPr>
              <w:rFonts w:eastAsiaTheme="minorHAnsi"/>
              <w:b/>
              <w:bCs/>
              <w:color w:val="000000"/>
              <w:lang w:val="en-US"/>
            </w:rPr>
          </w:rPrChange>
        </w:rPr>
        <w:t>Reconciliation Status</w:t>
      </w:r>
      <w:r w:rsidRPr="00476C95">
        <w:rPr>
          <w:rFonts w:eastAsiaTheme="minorHAnsi"/>
          <w:color w:val="000000"/>
          <w:lang w:val="en-US"/>
        </w:rPr>
        <w:t>.</w:t>
      </w:r>
    </w:p>
    <w:p w14:paraId="0B0F8145" w14:textId="77777777" w:rsidR="00AC4878" w:rsidRPr="004A1AB8" w:rsidRDefault="00AC4878" w:rsidP="00200CB2">
      <w:pPr>
        <w:autoSpaceDE w:val="0"/>
        <w:autoSpaceDN w:val="0"/>
        <w:adjustRightInd w:val="0"/>
        <w:rPr>
          <w:rFonts w:eastAsiaTheme="minorHAnsi"/>
          <w:color w:val="000000"/>
          <w:lang w:val="en-US"/>
        </w:rPr>
      </w:pPr>
    </w:p>
    <w:p w14:paraId="70267BD3" w14:textId="77777777" w:rsidR="00200CB2" w:rsidRPr="004A1AB8" w:rsidRDefault="004510C4" w:rsidP="00200CB2">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899904" behindDoc="0" locked="0" layoutInCell="1" allowOverlap="1" wp14:anchorId="2890DC9E" wp14:editId="586C714A">
                <wp:simplePos x="0" y="0"/>
                <wp:positionH relativeFrom="column">
                  <wp:posOffset>2905125</wp:posOffset>
                </wp:positionH>
                <wp:positionV relativeFrom="paragraph">
                  <wp:posOffset>1919605</wp:posOffset>
                </wp:positionV>
                <wp:extent cx="381000" cy="381000"/>
                <wp:effectExtent l="19050" t="19050" r="38100" b="38100"/>
                <wp:wrapNone/>
                <wp:docPr id="173" name="Notched Right Arrow 17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A62D42B" w14:textId="77777777" w:rsidR="00713C6B" w:rsidRPr="00E35407" w:rsidRDefault="00713C6B"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0DC9E" id="Notched Right Arrow 173" o:spid="_x0000_s1139" type="#_x0000_t94" style="position:absolute;margin-left:228.75pt;margin-top:151.15pt;width:30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" adj="10800" fillcolor="#dbdbdb" strokecolor="#41719c" strokeweight="1pt">
                <v:textbox>
                  <w:txbxContent>
                    <w:p w14:paraId="7A62D42B" w14:textId="77777777" w:rsidR="00713C6B" w:rsidRPr="00E35407" w:rsidRDefault="00713C6B" w:rsidP="004510C4">
                      <w:pPr>
                        <w:rPr>
                          <w:sz w:val="16"/>
                          <w:szCs w:val="16"/>
                        </w:rPr>
                      </w:pPr>
                      <w:r>
                        <w:rPr>
                          <w:sz w:val="16"/>
                          <w:szCs w:val="16"/>
                        </w:rPr>
                        <w:t>3</w:t>
                      </w:r>
                    </w:p>
                  </w:txbxContent>
                </v:textbox>
              </v:shape>
            </w:pict>
          </mc:Fallback>
        </mc:AlternateContent>
      </w:r>
      <w:r>
        <w:rPr>
          <w:noProof/>
          <w:lang w:val="en-US"/>
        </w:rPr>
        <mc:AlternateContent>
          <mc:Choice Requires="wps">
            <w:drawing>
              <wp:anchor distT="0" distB="0" distL="114300" distR="114300" simplePos="0" relativeHeight="251897856" behindDoc="0" locked="0" layoutInCell="1" allowOverlap="1" wp14:anchorId="53430032" wp14:editId="4C6B4F9C">
                <wp:simplePos x="0" y="0"/>
                <wp:positionH relativeFrom="column">
                  <wp:posOffset>-333375</wp:posOffset>
                </wp:positionH>
                <wp:positionV relativeFrom="paragraph">
                  <wp:posOffset>1186180</wp:posOffset>
                </wp:positionV>
                <wp:extent cx="381000" cy="371475"/>
                <wp:effectExtent l="19050" t="19050" r="38100" b="47625"/>
                <wp:wrapNone/>
                <wp:docPr id="172" name="Notched Right Arrow 17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F0AA6CC" w14:textId="77777777" w:rsidR="00713C6B" w:rsidRPr="00E35407" w:rsidRDefault="00713C6B"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0032" id="Notched Right Arrow 172" o:spid="_x0000_s1140" type="#_x0000_t94" style="position:absolute;margin-left:-26.25pt;margin-top:93.4pt;width:30pt;height:29.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" adj="11070" fillcolor="#dbdbdb" strokecolor="#41719c" strokeweight="1pt">
                <v:textbox>
                  <w:txbxContent>
                    <w:p w14:paraId="0F0AA6CC" w14:textId="77777777" w:rsidR="00713C6B" w:rsidRPr="00E35407" w:rsidRDefault="00713C6B" w:rsidP="004510C4">
                      <w:pPr>
                        <w:rPr>
                          <w:sz w:val="16"/>
                          <w:szCs w:val="16"/>
                        </w:rPr>
                      </w:pPr>
                      <w:r>
                        <w:rPr>
                          <w:sz w:val="16"/>
                          <w:szCs w:val="16"/>
                        </w:rPr>
                        <w:t>2</w:t>
                      </w:r>
                    </w:p>
                  </w:txbxContent>
                </v:textbox>
              </v:shape>
            </w:pict>
          </mc:Fallback>
        </mc:AlternateContent>
      </w:r>
      <w:r>
        <w:rPr>
          <w:noProof/>
          <w:lang w:val="en-US"/>
        </w:rPr>
        <mc:AlternateContent>
          <mc:Choice Requires="wps">
            <w:drawing>
              <wp:anchor distT="0" distB="0" distL="114300" distR="114300" simplePos="0" relativeHeight="251895808" behindDoc="0" locked="0" layoutInCell="1" allowOverlap="1" wp14:anchorId="4BD9FE85" wp14:editId="05060EE9">
                <wp:simplePos x="0" y="0"/>
                <wp:positionH relativeFrom="margin">
                  <wp:posOffset>4962209</wp:posOffset>
                </wp:positionH>
                <wp:positionV relativeFrom="paragraph">
                  <wp:posOffset>205423</wp:posOffset>
                </wp:positionV>
                <wp:extent cx="551815" cy="337820"/>
                <wp:effectExtent l="0" t="26352" r="31432" b="31433"/>
                <wp:wrapNone/>
                <wp:docPr id="171" name="Notched Right Arrow 17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E177B3C" w14:textId="77777777" w:rsidR="00713C6B" w:rsidRPr="00D8577C" w:rsidRDefault="00713C6B"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FE85" id="Notched Right Arrow 171" o:spid="_x0000_s1141" type="#_x0000_t94" style="position:absolute;margin-left:390.75pt;margin-top:16.2pt;width:43.45pt;height:26.6pt;rotation:90;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" adj="15096,2924" fillcolor="#dbdbdb" strokecolor="#41719c" strokeweight="1pt">
                <v:textbox style="layout-flow:vertical;mso-layout-flow-alt:bottom-to-top">
                  <w:txbxContent>
                    <w:p w14:paraId="6E177B3C" w14:textId="77777777" w:rsidR="00713C6B" w:rsidRPr="00D8577C" w:rsidRDefault="00713C6B" w:rsidP="004510C4">
                      <w:pPr>
                        <w:pStyle w:val="NoSpacing"/>
                        <w:jc w:val="center"/>
                        <w:rPr>
                          <w:sz w:val="16"/>
                          <w:szCs w:val="16"/>
                        </w:rPr>
                      </w:pPr>
                      <w:r>
                        <w:rPr>
                          <w:sz w:val="16"/>
                          <w:szCs w:val="16"/>
                        </w:rPr>
                        <w:t>1</w:t>
                      </w:r>
                    </w:p>
                  </w:txbxContent>
                </v:textbox>
                <w10:wrap anchorx="margin"/>
              </v:shape>
            </w:pict>
          </mc:Fallback>
        </mc:AlternateContent>
      </w:r>
      <w:r w:rsidR="00251E82" w:rsidRPr="004A1AB8">
        <w:rPr>
          <w:rFonts w:eastAsiaTheme="minorHAnsi"/>
          <w:noProof/>
          <w:color w:val="000000"/>
          <w:lang w:val="en-US"/>
        </w:rPr>
        <w:drawing>
          <wp:inline distT="0" distB="0" distL="0" distR="0" wp14:anchorId="5476A4E9" wp14:editId="66A1552F">
            <wp:extent cx="5943600" cy="3182112"/>
            <wp:effectExtent l="0" t="0" r="0" b="0"/>
            <wp:docPr id="20" name="Picture 20" descr="C:\Users\USER\Pictures\SCREEN SHOTS\BANK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BANK9_LI.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82112"/>
                    </a:xfrm>
                    <a:prstGeom prst="rect">
                      <a:avLst/>
                    </a:prstGeom>
                    <a:noFill/>
                    <a:ln>
                      <a:noFill/>
                    </a:ln>
                  </pic:spPr>
                </pic:pic>
              </a:graphicData>
            </a:graphic>
          </wp:inline>
        </w:drawing>
      </w:r>
    </w:p>
    <w:p w14:paraId="0F695114" w14:textId="77777777" w:rsidR="006768A0" w:rsidRPr="004A1AB8" w:rsidRDefault="006768A0" w:rsidP="00200CB2">
      <w:pPr>
        <w:autoSpaceDE w:val="0"/>
        <w:autoSpaceDN w:val="0"/>
        <w:adjustRightInd w:val="0"/>
        <w:rPr>
          <w:rFonts w:eastAsiaTheme="minorHAnsi"/>
          <w:color w:val="000000"/>
          <w:lang w:val="en-US"/>
        </w:rPr>
      </w:pPr>
    </w:p>
    <w:p w14:paraId="565836D1" w14:textId="77777777" w:rsidR="006768A0" w:rsidRPr="004A1AB8" w:rsidRDefault="006768A0" w:rsidP="00200CB2">
      <w:pPr>
        <w:autoSpaceDE w:val="0"/>
        <w:autoSpaceDN w:val="0"/>
        <w:adjustRightInd w:val="0"/>
        <w:rPr>
          <w:rFonts w:eastAsiaTheme="minorHAnsi"/>
          <w:color w:val="000000"/>
          <w:lang w:val="en-US"/>
        </w:rPr>
      </w:pPr>
    </w:p>
    <w:p w14:paraId="113BE5DE"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2. Specify the bank or range of banks to include on the report.</w:t>
      </w:r>
    </w:p>
    <w:p w14:paraId="41EE2561" w14:textId="77777777" w:rsidR="00200CB2" w:rsidRPr="004A1AB8" w:rsidRDefault="00200CB2" w:rsidP="00200CB2">
      <w:pPr>
        <w:autoSpaceDE w:val="0"/>
        <w:autoSpaceDN w:val="0"/>
        <w:adjustRightInd w:val="0"/>
        <w:rPr>
          <w:rFonts w:eastAsiaTheme="minorHAnsi"/>
          <w:color w:val="000000"/>
          <w:lang w:val="en-US"/>
        </w:rPr>
      </w:pPr>
    </w:p>
    <w:p w14:paraId="681CC8C3"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3. Specify criteria for selecting transactions to include on the report, including:</w:t>
      </w:r>
    </w:p>
    <w:p w14:paraId="334EC877"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        The range of dates to which transactions were posted.</w:t>
      </w:r>
    </w:p>
    <w:p w14:paraId="706D5F16"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        The source application (or range of applications) that sent the transactions to Bank Services.</w:t>
      </w:r>
    </w:p>
    <w:p w14:paraId="5064A67A" w14:textId="77777777" w:rsidR="002457F7" w:rsidRDefault="00200CB2" w:rsidP="00200CB2">
      <w:pPr>
        <w:autoSpaceDE w:val="0"/>
        <w:autoSpaceDN w:val="0"/>
        <w:adjustRightInd w:val="0"/>
        <w:rPr>
          <w:ins w:id="489" w:author="Priscilla Hope" w:date="2017-05-30T16:38:00Z"/>
          <w:rFonts w:eastAsiaTheme="minorHAnsi"/>
          <w:color w:val="000000"/>
          <w:lang w:val="en-US"/>
        </w:rPr>
      </w:pPr>
      <w:r w:rsidRPr="004A1AB8">
        <w:rPr>
          <w:rFonts w:eastAsiaTheme="minorHAnsi"/>
          <w:color w:val="000000"/>
          <w:lang w:val="en-US"/>
        </w:rPr>
        <w:t xml:space="preserve">        </w:t>
      </w:r>
    </w:p>
    <w:p w14:paraId="66E64103" w14:textId="40537E2C" w:rsidR="002457F7" w:rsidRPr="00020492" w:rsidRDefault="00200CB2" w:rsidP="00200CB2">
      <w:pPr>
        <w:autoSpaceDE w:val="0"/>
        <w:autoSpaceDN w:val="0"/>
        <w:adjustRightInd w:val="0"/>
        <w:rPr>
          <w:ins w:id="490" w:author="Priscilla Hope" w:date="2017-05-30T16:37:00Z"/>
          <w:rFonts w:eastAsiaTheme="minorHAnsi"/>
          <w:i/>
          <w:color w:val="000000"/>
          <w:lang w:val="en-US"/>
          <w:rPrChange w:id="491" w:author="USER" w:date="2017-06-02T16:04:00Z">
            <w:rPr>
              <w:ins w:id="492" w:author="Priscilla Hope" w:date="2017-05-30T16:37:00Z"/>
              <w:rFonts w:eastAsiaTheme="minorHAnsi"/>
              <w:color w:val="000000"/>
              <w:lang w:val="en-US"/>
            </w:rPr>
          </w:rPrChange>
        </w:rPr>
      </w:pPr>
      <w:r w:rsidRPr="00020492">
        <w:rPr>
          <w:rFonts w:eastAsiaTheme="minorHAnsi"/>
          <w:i/>
          <w:color w:val="000000"/>
          <w:lang w:val="en-US"/>
          <w:rPrChange w:id="493" w:author="USER" w:date="2017-06-02T16:04:00Z">
            <w:rPr>
              <w:rFonts w:eastAsiaTheme="minorHAnsi"/>
              <w:color w:val="000000"/>
              <w:lang w:val="en-US"/>
            </w:rPr>
          </w:rPrChange>
        </w:rPr>
        <w:t xml:space="preserve">Reconciliation statuses for withdrawals. </w:t>
      </w:r>
    </w:p>
    <w:p w14:paraId="2EE5B160" w14:textId="35712351" w:rsidR="00200CB2" w:rsidRPr="00020492" w:rsidDel="002457F7" w:rsidRDefault="00200CB2">
      <w:pPr>
        <w:autoSpaceDE w:val="0"/>
        <w:autoSpaceDN w:val="0"/>
        <w:adjustRightInd w:val="0"/>
        <w:ind w:firstLine="720"/>
        <w:rPr>
          <w:del w:id="494" w:author="Priscilla Hope" w:date="2017-05-30T16:37:00Z"/>
          <w:rFonts w:eastAsiaTheme="minorHAnsi"/>
          <w:i/>
          <w:color w:val="396AA8"/>
          <w:lang w:val="en-US"/>
          <w:rPrChange w:id="495" w:author="USER" w:date="2017-06-02T16:04:00Z">
            <w:rPr>
              <w:del w:id="496" w:author="Priscilla Hope" w:date="2017-05-30T16:37:00Z"/>
              <w:rFonts w:eastAsiaTheme="minorHAnsi"/>
              <w:color w:val="396AA8"/>
              <w:lang w:val="en-US"/>
            </w:rPr>
          </w:rPrChange>
        </w:rPr>
        <w:pPrChange w:id="497" w:author="Priscilla Hope" w:date="2017-05-30T16:37:00Z">
          <w:pPr>
            <w:autoSpaceDE w:val="0"/>
            <w:autoSpaceDN w:val="0"/>
            <w:adjustRightInd w:val="0"/>
          </w:pPr>
        </w:pPrChange>
      </w:pPr>
      <w:r w:rsidRPr="00020492">
        <w:rPr>
          <w:rFonts w:eastAsiaTheme="minorHAnsi"/>
          <w:i/>
          <w:color w:val="000000"/>
          <w:lang w:val="en-US"/>
          <w:rPrChange w:id="498" w:author="USER" w:date="2017-06-02T16:04:00Z">
            <w:rPr>
              <w:rFonts w:eastAsiaTheme="minorHAnsi"/>
              <w:color w:val="000000"/>
              <w:lang w:val="en-US"/>
            </w:rPr>
          </w:rPrChange>
        </w:rPr>
        <w:t xml:space="preserve">For more information, see </w:t>
      </w:r>
      <w:r w:rsidRPr="00020492">
        <w:rPr>
          <w:rFonts w:eastAsiaTheme="minorHAnsi"/>
          <w:i/>
          <w:color w:val="396AA8"/>
          <w:lang w:val="en-US"/>
          <w:rPrChange w:id="499" w:author="USER" w:date="2017-06-02T16:04:00Z">
            <w:rPr>
              <w:rFonts w:eastAsiaTheme="minorHAnsi"/>
              <w:color w:val="396AA8"/>
              <w:lang w:val="en-US"/>
            </w:rPr>
          </w:rPrChange>
        </w:rPr>
        <w:t>Withdrawal Reconciliation</w:t>
      </w:r>
      <w:ins w:id="500" w:author="Priscilla Hope" w:date="2017-05-30T16:37:00Z">
        <w:r w:rsidR="002457F7" w:rsidRPr="00020492">
          <w:rPr>
            <w:rFonts w:eastAsiaTheme="minorHAnsi"/>
            <w:i/>
            <w:color w:val="396AA8"/>
            <w:lang w:val="en-US"/>
            <w:rPrChange w:id="501" w:author="USER" w:date="2017-06-02T16:04:00Z">
              <w:rPr>
                <w:rFonts w:eastAsiaTheme="minorHAnsi"/>
                <w:color w:val="396AA8"/>
                <w:lang w:val="en-US"/>
              </w:rPr>
            </w:rPrChange>
          </w:rPr>
          <w:t xml:space="preserve"> </w:t>
        </w:r>
      </w:ins>
    </w:p>
    <w:p w14:paraId="3CD27662" w14:textId="77777777" w:rsidR="00200CB2" w:rsidRPr="00020492" w:rsidRDefault="00200CB2">
      <w:pPr>
        <w:autoSpaceDE w:val="0"/>
        <w:autoSpaceDN w:val="0"/>
        <w:adjustRightInd w:val="0"/>
        <w:ind w:firstLine="720"/>
        <w:rPr>
          <w:rFonts w:eastAsiaTheme="minorHAnsi"/>
          <w:i/>
          <w:color w:val="000000"/>
          <w:lang w:val="en-US"/>
          <w:rPrChange w:id="502" w:author="USER" w:date="2017-06-02T16:04:00Z">
            <w:rPr>
              <w:rFonts w:eastAsiaTheme="minorHAnsi"/>
              <w:color w:val="000000"/>
              <w:lang w:val="en-US"/>
            </w:rPr>
          </w:rPrChange>
        </w:rPr>
        <w:pPrChange w:id="503" w:author="Priscilla Hope" w:date="2017-05-30T16:37:00Z">
          <w:pPr>
            <w:autoSpaceDE w:val="0"/>
            <w:autoSpaceDN w:val="0"/>
            <w:adjustRightInd w:val="0"/>
          </w:pPr>
        </w:pPrChange>
      </w:pPr>
      <w:del w:id="504" w:author="Priscilla Hope" w:date="2017-05-30T16:37:00Z">
        <w:r w:rsidRPr="00020492" w:rsidDel="002457F7">
          <w:rPr>
            <w:rFonts w:eastAsiaTheme="minorHAnsi"/>
            <w:i/>
            <w:color w:val="396AA8"/>
            <w:lang w:val="en-US"/>
            <w:rPrChange w:id="505" w:author="USER" w:date="2017-06-02T16:04:00Z">
              <w:rPr>
                <w:rFonts w:eastAsiaTheme="minorHAnsi"/>
                <w:color w:val="396AA8"/>
                <w:lang w:val="en-US"/>
              </w:rPr>
            </w:rPrChange>
          </w:rPr>
          <w:delText xml:space="preserve">        </w:delText>
        </w:r>
      </w:del>
      <w:r w:rsidRPr="00020492">
        <w:rPr>
          <w:rFonts w:eastAsiaTheme="minorHAnsi"/>
          <w:i/>
          <w:color w:val="396AA8"/>
          <w:lang w:val="en-US"/>
          <w:rPrChange w:id="506" w:author="USER" w:date="2017-06-02T16:04:00Z">
            <w:rPr>
              <w:rFonts w:eastAsiaTheme="minorHAnsi"/>
              <w:color w:val="396AA8"/>
              <w:lang w:val="en-US"/>
            </w:rPr>
          </w:rPrChange>
        </w:rPr>
        <w:t>Statuses</w:t>
      </w:r>
      <w:r w:rsidRPr="00020492">
        <w:rPr>
          <w:rFonts w:eastAsiaTheme="minorHAnsi"/>
          <w:i/>
          <w:color w:val="000000"/>
          <w:lang w:val="en-US"/>
          <w:rPrChange w:id="507" w:author="USER" w:date="2017-06-02T16:04:00Z">
            <w:rPr>
              <w:rFonts w:eastAsiaTheme="minorHAnsi"/>
              <w:color w:val="000000"/>
              <w:lang w:val="en-US"/>
            </w:rPr>
          </w:rPrChange>
        </w:rPr>
        <w:t>.</w:t>
      </w:r>
    </w:p>
    <w:p w14:paraId="5E1C2E62" w14:textId="77777777" w:rsidR="002457F7" w:rsidRPr="00020492" w:rsidRDefault="00200CB2" w:rsidP="00200CB2">
      <w:pPr>
        <w:autoSpaceDE w:val="0"/>
        <w:autoSpaceDN w:val="0"/>
        <w:adjustRightInd w:val="0"/>
        <w:rPr>
          <w:ins w:id="508" w:author="Priscilla Hope" w:date="2017-05-30T16:38:00Z"/>
          <w:rFonts w:eastAsiaTheme="minorHAnsi"/>
          <w:i/>
          <w:color w:val="000000"/>
          <w:lang w:val="en-US"/>
          <w:rPrChange w:id="509" w:author="USER" w:date="2017-06-02T16:04:00Z">
            <w:rPr>
              <w:ins w:id="510" w:author="Priscilla Hope" w:date="2017-05-30T16:38:00Z"/>
              <w:rFonts w:eastAsiaTheme="minorHAnsi"/>
              <w:color w:val="000000"/>
              <w:lang w:val="en-US"/>
            </w:rPr>
          </w:rPrChange>
        </w:rPr>
      </w:pPr>
      <w:del w:id="511" w:author="Priscilla Hope" w:date="2017-05-30T16:38:00Z">
        <w:r w:rsidRPr="00020492" w:rsidDel="002457F7">
          <w:rPr>
            <w:rFonts w:eastAsiaTheme="minorHAnsi"/>
            <w:i/>
            <w:color w:val="000000"/>
            <w:lang w:val="en-US"/>
            <w:rPrChange w:id="512" w:author="USER" w:date="2017-06-02T16:04:00Z">
              <w:rPr>
                <w:rFonts w:eastAsiaTheme="minorHAnsi"/>
                <w:color w:val="000000"/>
                <w:lang w:val="en-US"/>
              </w:rPr>
            </w:rPrChange>
          </w:rPr>
          <w:delText xml:space="preserve">        </w:delText>
        </w:r>
      </w:del>
      <w:r w:rsidRPr="00020492">
        <w:rPr>
          <w:rFonts w:eastAsiaTheme="minorHAnsi"/>
          <w:i/>
          <w:color w:val="000000"/>
          <w:lang w:val="en-US"/>
          <w:rPrChange w:id="513" w:author="USER" w:date="2017-06-02T16:04:00Z">
            <w:rPr>
              <w:rFonts w:eastAsiaTheme="minorHAnsi"/>
              <w:color w:val="000000"/>
              <w:lang w:val="en-US"/>
            </w:rPr>
          </w:rPrChange>
        </w:rPr>
        <w:t xml:space="preserve">Reconciliation statuses for deposits. </w:t>
      </w:r>
    </w:p>
    <w:p w14:paraId="71146484" w14:textId="7A2C3B9E" w:rsidR="00200CB2" w:rsidRPr="00020492" w:rsidRDefault="00200CB2">
      <w:pPr>
        <w:autoSpaceDE w:val="0"/>
        <w:autoSpaceDN w:val="0"/>
        <w:adjustRightInd w:val="0"/>
        <w:ind w:firstLine="720"/>
        <w:rPr>
          <w:rFonts w:eastAsiaTheme="minorHAnsi"/>
          <w:i/>
          <w:color w:val="000000"/>
          <w:lang w:val="en-US"/>
          <w:rPrChange w:id="514" w:author="USER" w:date="2017-06-02T16:04:00Z">
            <w:rPr>
              <w:rFonts w:eastAsiaTheme="minorHAnsi"/>
              <w:color w:val="000000"/>
              <w:lang w:val="en-US"/>
            </w:rPr>
          </w:rPrChange>
        </w:rPr>
        <w:pPrChange w:id="515" w:author="Priscilla Hope" w:date="2017-05-30T16:38:00Z">
          <w:pPr>
            <w:autoSpaceDE w:val="0"/>
            <w:autoSpaceDN w:val="0"/>
            <w:adjustRightInd w:val="0"/>
          </w:pPr>
        </w:pPrChange>
      </w:pPr>
      <w:r w:rsidRPr="00020492">
        <w:rPr>
          <w:rFonts w:eastAsiaTheme="minorHAnsi"/>
          <w:i/>
          <w:color w:val="000000"/>
          <w:lang w:val="en-US"/>
          <w:rPrChange w:id="516" w:author="USER" w:date="2017-06-02T16:04:00Z">
            <w:rPr>
              <w:rFonts w:eastAsiaTheme="minorHAnsi"/>
              <w:color w:val="000000"/>
              <w:lang w:val="en-US"/>
            </w:rPr>
          </w:rPrChange>
        </w:rPr>
        <w:t xml:space="preserve">For more information, see </w:t>
      </w:r>
      <w:r w:rsidRPr="00020492">
        <w:rPr>
          <w:rFonts w:eastAsiaTheme="minorHAnsi"/>
          <w:i/>
          <w:color w:val="396AA8"/>
          <w:lang w:val="en-US"/>
          <w:rPrChange w:id="517" w:author="USER" w:date="2017-06-02T16:04:00Z">
            <w:rPr>
              <w:rFonts w:eastAsiaTheme="minorHAnsi"/>
              <w:color w:val="396AA8"/>
              <w:lang w:val="en-US"/>
            </w:rPr>
          </w:rPrChange>
        </w:rPr>
        <w:t>Deposit Reconciliation Statuses</w:t>
      </w:r>
      <w:r w:rsidRPr="00020492">
        <w:rPr>
          <w:rFonts w:eastAsiaTheme="minorHAnsi"/>
          <w:i/>
          <w:color w:val="000000"/>
          <w:lang w:val="en-US"/>
          <w:rPrChange w:id="518" w:author="USER" w:date="2017-06-02T16:04:00Z">
            <w:rPr>
              <w:rFonts w:eastAsiaTheme="minorHAnsi"/>
              <w:color w:val="000000"/>
              <w:lang w:val="en-US"/>
            </w:rPr>
          </w:rPrChange>
        </w:rPr>
        <w:t>.</w:t>
      </w:r>
    </w:p>
    <w:p w14:paraId="366110C4" w14:textId="77777777" w:rsidR="00200CB2" w:rsidRPr="004A1AB8" w:rsidRDefault="00200CB2" w:rsidP="00200CB2">
      <w:pPr>
        <w:autoSpaceDE w:val="0"/>
        <w:autoSpaceDN w:val="0"/>
        <w:adjustRightInd w:val="0"/>
        <w:rPr>
          <w:rFonts w:eastAsiaTheme="minorHAnsi"/>
          <w:b/>
          <w:bCs/>
          <w:color w:val="000000"/>
          <w:lang w:val="en-US"/>
        </w:rPr>
      </w:pPr>
    </w:p>
    <w:p w14:paraId="44CD0FF0"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The report includes only withdrawals and deposits with the reconciliation statuses you select.</w:t>
      </w:r>
    </w:p>
    <w:p w14:paraId="09E930C6" w14:textId="77777777" w:rsidR="00200CB2" w:rsidRPr="004A1AB8" w:rsidRDefault="00200CB2" w:rsidP="00200CB2">
      <w:pPr>
        <w:autoSpaceDE w:val="0"/>
        <w:autoSpaceDN w:val="0"/>
        <w:adjustRightInd w:val="0"/>
        <w:rPr>
          <w:rFonts w:eastAsiaTheme="minorHAnsi"/>
          <w:color w:val="000000"/>
          <w:lang w:val="en-US"/>
        </w:rPr>
      </w:pPr>
      <w:del w:id="519" w:author="Priscilla Hope" w:date="2017-05-30T16:38:00Z">
        <w:r w:rsidRPr="004A1AB8" w:rsidDel="002457F7">
          <w:rPr>
            <w:rFonts w:eastAsiaTheme="minorHAnsi"/>
            <w:color w:val="000000"/>
            <w:lang w:val="en-US"/>
          </w:rPr>
          <w:delText>.</w:delText>
        </w:r>
      </w:del>
    </w:p>
    <w:p w14:paraId="5200D373"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4. Select the </w:t>
      </w:r>
      <w:r w:rsidRPr="004A1AB8">
        <w:rPr>
          <w:rFonts w:eastAsiaTheme="minorHAnsi"/>
          <w:b/>
          <w:bCs/>
          <w:color w:val="000000"/>
          <w:lang w:val="en-US"/>
        </w:rPr>
        <w:t xml:space="preserve">Print Deposit Details </w:t>
      </w:r>
      <w:r w:rsidRPr="004A1AB8">
        <w:rPr>
          <w:rFonts w:eastAsiaTheme="minorHAnsi"/>
          <w:color w:val="000000"/>
          <w:lang w:val="en-US"/>
        </w:rPr>
        <w:t>option to include details of individual receipts in a deposit.</w:t>
      </w:r>
    </w:p>
    <w:p w14:paraId="04BCD379" w14:textId="77777777" w:rsidR="00200CB2" w:rsidRPr="004A1AB8" w:rsidRDefault="00200CB2" w:rsidP="00200CB2">
      <w:pPr>
        <w:autoSpaceDE w:val="0"/>
        <w:autoSpaceDN w:val="0"/>
        <w:adjustRightInd w:val="0"/>
        <w:rPr>
          <w:rFonts w:eastAsiaTheme="minorHAnsi"/>
          <w:color w:val="000000"/>
          <w:lang w:val="en-US"/>
        </w:rPr>
      </w:pPr>
    </w:p>
    <w:p w14:paraId="5B0983A0" w14:textId="77777777"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5. Click </w:t>
      </w:r>
      <w:r w:rsidRPr="004A1AB8">
        <w:rPr>
          <w:rFonts w:eastAsiaTheme="minorHAnsi"/>
          <w:b/>
          <w:bCs/>
          <w:color w:val="000000"/>
          <w:lang w:val="en-US"/>
        </w:rPr>
        <w:t>Print</w:t>
      </w:r>
      <w:r w:rsidRPr="004A1AB8">
        <w:rPr>
          <w:rFonts w:eastAsiaTheme="minorHAnsi"/>
          <w:color w:val="000000"/>
          <w:lang w:val="en-US"/>
        </w:rPr>
        <w:t>.</w:t>
      </w:r>
    </w:p>
    <w:p w14:paraId="170B7395" w14:textId="77777777" w:rsidR="00C928DA" w:rsidRDefault="00C928DA" w:rsidP="00200CB2">
      <w:pPr>
        <w:autoSpaceDE w:val="0"/>
        <w:autoSpaceDN w:val="0"/>
        <w:adjustRightInd w:val="0"/>
        <w:rPr>
          <w:rFonts w:eastAsiaTheme="minorHAnsi"/>
          <w:color w:val="000000"/>
          <w:lang w:val="en-US"/>
        </w:rPr>
      </w:pPr>
    </w:p>
    <w:p w14:paraId="2D5DE888" w14:textId="77777777" w:rsidR="003F3B30" w:rsidRPr="004A1AB8" w:rsidRDefault="003F3B30" w:rsidP="00200CB2">
      <w:pPr>
        <w:autoSpaceDE w:val="0"/>
        <w:autoSpaceDN w:val="0"/>
        <w:adjustRightInd w:val="0"/>
        <w:rPr>
          <w:rFonts w:eastAsiaTheme="minorHAnsi"/>
          <w:color w:val="000000"/>
          <w:lang w:val="en-US"/>
        </w:rPr>
      </w:pPr>
    </w:p>
    <w:p w14:paraId="06AE753D" w14:textId="77777777" w:rsidR="00C928DA" w:rsidRPr="004A1AB8" w:rsidRDefault="00C928DA" w:rsidP="004A1AB8">
      <w:pPr>
        <w:pStyle w:val="Heading2"/>
        <w:rPr>
          <w:rFonts w:eastAsiaTheme="minorHAnsi"/>
          <w:lang w:val="en-US"/>
        </w:rPr>
      </w:pPr>
      <w:bookmarkStart w:id="520" w:name="_Toc480286518"/>
      <w:r w:rsidRPr="004A1AB8">
        <w:rPr>
          <w:rFonts w:eastAsiaTheme="minorHAnsi"/>
          <w:lang w:val="en-US"/>
        </w:rPr>
        <w:lastRenderedPageBreak/>
        <w:t>GENERAL LEDGER</w:t>
      </w:r>
      <w:bookmarkEnd w:id="520"/>
    </w:p>
    <w:p w14:paraId="6DD451BD" w14:textId="77777777" w:rsidR="00C928DA" w:rsidRPr="004A1AB8" w:rsidRDefault="00C928DA" w:rsidP="00200CB2">
      <w:pPr>
        <w:autoSpaceDE w:val="0"/>
        <w:autoSpaceDN w:val="0"/>
        <w:adjustRightInd w:val="0"/>
        <w:rPr>
          <w:rFonts w:eastAsiaTheme="minorHAnsi"/>
          <w:color w:val="000000"/>
          <w:lang w:val="en-US"/>
        </w:rPr>
      </w:pPr>
    </w:p>
    <w:p w14:paraId="0550C2CA" w14:textId="77777777" w:rsidR="00C928DA" w:rsidRDefault="00C928DA" w:rsidP="00A15017">
      <w:pPr>
        <w:pStyle w:val="Heading3"/>
        <w:rPr>
          <w:rFonts w:eastAsiaTheme="minorHAnsi"/>
          <w:lang w:val="en-US"/>
        </w:rPr>
      </w:pPr>
      <w:bookmarkStart w:id="521" w:name="_Toc480286519"/>
      <w:r w:rsidRPr="004A1AB8">
        <w:rPr>
          <w:rFonts w:eastAsiaTheme="minorHAnsi"/>
          <w:lang w:val="en-US"/>
        </w:rPr>
        <w:t>Adding a Journal Entry</w:t>
      </w:r>
      <w:bookmarkEnd w:id="521"/>
    </w:p>
    <w:p w14:paraId="064D6E11" w14:textId="77777777" w:rsidR="00A15017" w:rsidRPr="00A15017" w:rsidRDefault="00A15017" w:rsidP="00A15017">
      <w:pPr>
        <w:rPr>
          <w:rFonts w:eastAsiaTheme="minorHAnsi"/>
          <w:lang w:val="en-US"/>
        </w:rPr>
      </w:pPr>
    </w:p>
    <w:p w14:paraId="63843BDE" w14:textId="77777777" w:rsidR="00C928DA" w:rsidRPr="00020492" w:rsidRDefault="00C928DA" w:rsidP="00C928DA">
      <w:pPr>
        <w:autoSpaceDE w:val="0"/>
        <w:autoSpaceDN w:val="0"/>
        <w:adjustRightInd w:val="0"/>
        <w:rPr>
          <w:rFonts w:eastAsiaTheme="minorHAnsi"/>
          <w:i/>
          <w:color w:val="000000"/>
          <w:lang w:val="en-US"/>
          <w:rPrChange w:id="522" w:author="USER" w:date="2017-06-02T16:05:00Z">
            <w:rPr>
              <w:rFonts w:eastAsiaTheme="minorHAnsi"/>
              <w:color w:val="000000"/>
              <w:lang w:val="en-US"/>
            </w:rPr>
          </w:rPrChange>
        </w:rPr>
      </w:pPr>
      <w:r w:rsidRPr="00020492">
        <w:rPr>
          <w:rFonts w:eastAsiaTheme="minorHAnsi"/>
          <w:i/>
          <w:color w:val="000000"/>
          <w:lang w:val="en-US"/>
          <w:rPrChange w:id="523" w:author="USER" w:date="2017-06-02T16:05:00Z">
            <w:rPr>
              <w:rFonts w:eastAsiaTheme="minorHAnsi"/>
              <w:color w:val="000000"/>
              <w:lang w:val="en-US"/>
            </w:rPr>
          </w:rPrChange>
        </w:rPr>
        <w:t>A journal entry in General Ledger is like a manual journal entry. The sum of the debits equals the sum of the credits.</w:t>
      </w:r>
    </w:p>
    <w:p w14:paraId="62F9AE9B" w14:textId="77777777" w:rsidR="00F679B2" w:rsidRPr="00020492" w:rsidRDefault="00F679B2" w:rsidP="00C928DA">
      <w:pPr>
        <w:autoSpaceDE w:val="0"/>
        <w:autoSpaceDN w:val="0"/>
        <w:adjustRightInd w:val="0"/>
        <w:rPr>
          <w:rFonts w:eastAsiaTheme="minorHAnsi"/>
          <w:i/>
          <w:color w:val="000000"/>
          <w:lang w:val="en-US"/>
          <w:rPrChange w:id="524" w:author="USER" w:date="2017-06-02T16:05:00Z">
            <w:rPr>
              <w:rFonts w:eastAsiaTheme="minorHAnsi"/>
              <w:color w:val="000000"/>
              <w:lang w:val="en-US"/>
            </w:rPr>
          </w:rPrChange>
        </w:rPr>
      </w:pPr>
    </w:p>
    <w:p w14:paraId="1FAC4CEC" w14:textId="77777777" w:rsidR="00C928DA" w:rsidRPr="00020492" w:rsidRDefault="00C928DA" w:rsidP="00C928DA">
      <w:pPr>
        <w:autoSpaceDE w:val="0"/>
        <w:autoSpaceDN w:val="0"/>
        <w:adjustRightInd w:val="0"/>
        <w:rPr>
          <w:rFonts w:eastAsiaTheme="minorHAnsi"/>
          <w:i/>
          <w:color w:val="000000"/>
          <w:lang w:val="en-US"/>
          <w:rPrChange w:id="525" w:author="USER" w:date="2017-06-02T16:05:00Z">
            <w:rPr>
              <w:rFonts w:eastAsiaTheme="minorHAnsi"/>
              <w:color w:val="000000"/>
              <w:lang w:val="en-US"/>
            </w:rPr>
          </w:rPrChange>
        </w:rPr>
      </w:pPr>
      <w:r w:rsidRPr="00020492">
        <w:rPr>
          <w:rFonts w:eastAsiaTheme="minorHAnsi"/>
          <w:i/>
          <w:color w:val="000000"/>
          <w:lang w:val="en-US"/>
          <w:rPrChange w:id="526" w:author="USER" w:date="2017-06-02T16:05:00Z">
            <w:rPr>
              <w:rFonts w:eastAsiaTheme="minorHAnsi"/>
              <w:color w:val="000000"/>
              <w:lang w:val="en-US"/>
            </w:rPr>
          </w:rPrChange>
        </w:rPr>
        <w:t>Each debit line and each credit line in a journal entry is called a detail. You use the G/L Journal Entry screen to maintain batches, journal entries, and journal entry details.</w:t>
      </w:r>
    </w:p>
    <w:p w14:paraId="6D1D4107" w14:textId="77777777" w:rsidR="00BA4381" w:rsidRDefault="00BA4381" w:rsidP="00C928DA">
      <w:pPr>
        <w:autoSpaceDE w:val="0"/>
        <w:autoSpaceDN w:val="0"/>
        <w:adjustRightInd w:val="0"/>
        <w:rPr>
          <w:ins w:id="527" w:author="Priscilla Hope" w:date="2017-05-30T16:39:00Z"/>
          <w:rFonts w:eastAsiaTheme="minorHAnsi"/>
          <w:b/>
          <w:bCs/>
          <w:color w:val="000000"/>
          <w:lang w:val="en-US"/>
        </w:rPr>
      </w:pPr>
    </w:p>
    <w:p w14:paraId="300FC0B1" w14:textId="77777777"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add a journal entry:</w:t>
      </w:r>
    </w:p>
    <w:p w14:paraId="676020AA" w14:textId="77777777" w:rsidR="00E17A30" w:rsidRPr="004A1AB8" w:rsidRDefault="00E17A30" w:rsidP="00C928DA">
      <w:pPr>
        <w:autoSpaceDE w:val="0"/>
        <w:autoSpaceDN w:val="0"/>
        <w:adjustRightInd w:val="0"/>
        <w:rPr>
          <w:rFonts w:eastAsiaTheme="minorHAnsi"/>
          <w:color w:val="000000"/>
          <w:lang w:val="en-US"/>
        </w:rPr>
      </w:pPr>
    </w:p>
    <w:p w14:paraId="6DD1F5D8" w14:textId="492074C9" w:rsidR="00C928DA" w:rsidRDefault="00960D55" w:rsidP="00C928DA">
      <w:pPr>
        <w:autoSpaceDE w:val="0"/>
        <w:autoSpaceDN w:val="0"/>
        <w:adjustRightInd w:val="0"/>
        <w:rPr>
          <w:ins w:id="528" w:author="Priscilla Hope" w:date="2017-05-30T16:39:00Z"/>
          <w:rFonts w:eastAsiaTheme="minorHAnsi"/>
          <w:color w:val="000000"/>
          <w:lang w:val="en-US"/>
        </w:rPr>
      </w:pPr>
      <w:r w:rsidRPr="004A1AB8">
        <w:rPr>
          <w:rFonts w:eastAsiaTheme="minorHAnsi"/>
          <w:color w:val="000000"/>
          <w:lang w:val="en-US"/>
        </w:rPr>
        <w:t xml:space="preserve">1. </w:t>
      </w:r>
      <w:r w:rsidR="00C928DA" w:rsidRPr="004A1AB8">
        <w:rPr>
          <w:rFonts w:eastAsiaTheme="minorHAnsi"/>
          <w:color w:val="000000"/>
          <w:lang w:val="en-US"/>
        </w:rPr>
        <w:t xml:space="preserve">Open </w:t>
      </w:r>
      <w:r w:rsidR="00C928DA" w:rsidRPr="004A1AB8">
        <w:rPr>
          <w:rFonts w:eastAsiaTheme="minorHAnsi"/>
          <w:b/>
          <w:bCs/>
          <w:color w:val="000000"/>
          <w:lang w:val="en-US"/>
        </w:rPr>
        <w:t xml:space="preserve">General Ledger </w:t>
      </w:r>
      <w:r w:rsidR="00C928DA" w:rsidRPr="004A1AB8">
        <w:rPr>
          <w:rFonts w:eastAsiaTheme="minorHAnsi"/>
          <w:color w:val="000000"/>
          <w:lang w:val="en-US"/>
        </w:rPr>
        <w:t xml:space="preserve">&gt; </w:t>
      </w:r>
      <w:r w:rsidRPr="004A1AB8">
        <w:rPr>
          <w:rFonts w:eastAsiaTheme="minorHAnsi"/>
          <w:b/>
          <w:bCs/>
          <w:color w:val="000000"/>
          <w:lang w:val="en-US"/>
        </w:rPr>
        <w:t>G/L Transactions</w:t>
      </w:r>
      <w:r w:rsidR="00C928DA" w:rsidRPr="004A1AB8">
        <w:rPr>
          <w:rFonts w:eastAsiaTheme="minorHAnsi"/>
          <w:color w:val="000000"/>
          <w:lang w:val="en-US"/>
        </w:rPr>
        <w:t xml:space="preserve"> &gt; </w:t>
      </w:r>
      <w:r w:rsidR="00C928DA" w:rsidRPr="004A1AB8">
        <w:rPr>
          <w:rFonts w:eastAsiaTheme="minorHAnsi"/>
          <w:b/>
          <w:bCs/>
          <w:color w:val="000000"/>
          <w:lang w:val="en-US"/>
        </w:rPr>
        <w:t>Journal Entry</w:t>
      </w:r>
      <w:r w:rsidR="00C928DA" w:rsidRPr="004A1AB8">
        <w:rPr>
          <w:rFonts w:eastAsiaTheme="minorHAnsi"/>
          <w:color w:val="000000"/>
          <w:lang w:val="en-US"/>
        </w:rPr>
        <w:t>.</w:t>
      </w:r>
    </w:p>
    <w:p w14:paraId="1654AA93" w14:textId="77777777" w:rsidR="00BA4381" w:rsidRPr="004A1AB8" w:rsidRDefault="00BA4381" w:rsidP="00C928DA">
      <w:pPr>
        <w:autoSpaceDE w:val="0"/>
        <w:autoSpaceDN w:val="0"/>
        <w:adjustRightInd w:val="0"/>
        <w:rPr>
          <w:rFonts w:eastAsiaTheme="minorHAnsi"/>
          <w:color w:val="000000"/>
          <w:lang w:val="en-US"/>
        </w:rPr>
      </w:pPr>
    </w:p>
    <w:p w14:paraId="2AD14260" w14:textId="77777777" w:rsidR="00960D55" w:rsidRPr="004A1AB8" w:rsidRDefault="004510C4" w:rsidP="00C928DA">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906048" behindDoc="0" locked="0" layoutInCell="1" allowOverlap="1" wp14:anchorId="564DE468" wp14:editId="05405F0C">
                <wp:simplePos x="0" y="0"/>
                <wp:positionH relativeFrom="column">
                  <wp:posOffset>1781175</wp:posOffset>
                </wp:positionH>
                <wp:positionV relativeFrom="paragraph">
                  <wp:posOffset>1149985</wp:posOffset>
                </wp:positionV>
                <wp:extent cx="381000" cy="400050"/>
                <wp:effectExtent l="19050" t="19050" r="19050" b="38100"/>
                <wp:wrapNone/>
                <wp:docPr id="176" name="Notched Right Arrow 17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1A64331" w14:textId="77777777" w:rsidR="00713C6B" w:rsidRPr="00E35407" w:rsidRDefault="00713C6B"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E468" id="Notched Right Arrow 176" o:spid="_x0000_s1142" type="#_x0000_t94" style="position:absolute;margin-left:140.25pt;margin-top:90.55pt;width:30pt;height:3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" adj="10800" fillcolor="#dbdbdb" strokecolor="#41719c" strokeweight="1pt">
                <v:textbox>
                  <w:txbxContent>
                    <w:p w14:paraId="41A64331" w14:textId="77777777" w:rsidR="00713C6B" w:rsidRPr="00E35407" w:rsidRDefault="00713C6B" w:rsidP="004510C4">
                      <w:pPr>
                        <w:rPr>
                          <w:sz w:val="16"/>
                          <w:szCs w:val="16"/>
                        </w:rPr>
                      </w:pPr>
                      <w:r>
                        <w:rPr>
                          <w:sz w:val="16"/>
                          <w:szCs w:val="16"/>
                        </w:rPr>
                        <w:t>3</w:t>
                      </w:r>
                    </w:p>
                  </w:txbxContent>
                </v:textbox>
              </v:shape>
            </w:pict>
          </mc:Fallback>
        </mc:AlternateContent>
      </w:r>
      <w:r>
        <w:rPr>
          <w:noProof/>
          <w:lang w:val="en-US"/>
        </w:rPr>
        <mc:AlternateContent>
          <mc:Choice Requires="wps">
            <w:drawing>
              <wp:anchor distT="0" distB="0" distL="114300" distR="114300" simplePos="0" relativeHeight="251904000" behindDoc="0" locked="0" layoutInCell="1" allowOverlap="1" wp14:anchorId="118B0D1A" wp14:editId="1E826BB3">
                <wp:simplePos x="0" y="0"/>
                <wp:positionH relativeFrom="column">
                  <wp:posOffset>-276225</wp:posOffset>
                </wp:positionH>
                <wp:positionV relativeFrom="paragraph">
                  <wp:posOffset>1359535</wp:posOffset>
                </wp:positionV>
                <wp:extent cx="381000" cy="400050"/>
                <wp:effectExtent l="19050" t="19050" r="19050" b="38100"/>
                <wp:wrapNone/>
                <wp:docPr id="175" name="Notched Right Arrow 17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8D6EC58" w14:textId="77777777" w:rsidR="00713C6B" w:rsidRPr="00E35407" w:rsidRDefault="00713C6B"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0D1A" id="Notched Right Arrow 175" o:spid="_x0000_s1143" type="#_x0000_t94" style="position:absolute;margin-left:-21.75pt;margin-top:107.05pt;width:30pt;height:3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" adj="10800" fillcolor="#dbdbdb" strokecolor="#41719c" strokeweight="1pt">
                <v:textbox>
                  <w:txbxContent>
                    <w:p w14:paraId="38D6EC58" w14:textId="77777777" w:rsidR="00713C6B" w:rsidRPr="00E35407" w:rsidRDefault="00713C6B" w:rsidP="004510C4">
                      <w:pPr>
                        <w:rPr>
                          <w:sz w:val="16"/>
                          <w:szCs w:val="16"/>
                        </w:rPr>
                      </w:pPr>
                      <w:r>
                        <w:rPr>
                          <w:sz w:val="16"/>
                          <w:szCs w:val="16"/>
                        </w:rPr>
                        <w:t>2</w:t>
                      </w:r>
                    </w:p>
                  </w:txbxContent>
                </v:textbox>
              </v:shape>
            </w:pict>
          </mc:Fallback>
        </mc:AlternateContent>
      </w:r>
      <w:r>
        <w:rPr>
          <w:noProof/>
          <w:lang w:val="en-US"/>
        </w:rPr>
        <mc:AlternateContent>
          <mc:Choice Requires="wps">
            <w:drawing>
              <wp:anchor distT="0" distB="0" distL="114300" distR="114300" simplePos="0" relativeHeight="251901952" behindDoc="0" locked="0" layoutInCell="1" allowOverlap="1" wp14:anchorId="0C6A6FEC" wp14:editId="6A54658E">
                <wp:simplePos x="0" y="0"/>
                <wp:positionH relativeFrom="margin">
                  <wp:posOffset>2171383</wp:posOffset>
                </wp:positionH>
                <wp:positionV relativeFrom="paragraph">
                  <wp:posOffset>245429</wp:posOffset>
                </wp:positionV>
                <wp:extent cx="551815" cy="337820"/>
                <wp:effectExtent l="0" t="26352" r="31432" b="31433"/>
                <wp:wrapNone/>
                <wp:docPr id="174" name="Notched Right Arrow 17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334E3839" w14:textId="77777777" w:rsidR="00713C6B" w:rsidRPr="00D8577C" w:rsidRDefault="00713C6B"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A6FEC" id="Notched Right Arrow 174" o:spid="_x0000_s1144" type="#_x0000_t94" style="position:absolute;margin-left:171pt;margin-top:19.35pt;width:43.45pt;height:26.6pt;rotation:90;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mF2g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" adj="15096,2924" fillcolor="#dbdbdb" strokecolor="#41719c" strokeweight="1pt">
                <v:textbox style="layout-flow:vertical;mso-layout-flow-alt:bottom-to-top">
                  <w:txbxContent>
                    <w:p w14:paraId="334E3839" w14:textId="77777777" w:rsidR="00713C6B" w:rsidRPr="00D8577C" w:rsidRDefault="00713C6B" w:rsidP="004510C4">
                      <w:pPr>
                        <w:pStyle w:val="NoSpacing"/>
                        <w:jc w:val="center"/>
                        <w:rPr>
                          <w:sz w:val="16"/>
                          <w:szCs w:val="16"/>
                        </w:rPr>
                      </w:pPr>
                      <w:r>
                        <w:rPr>
                          <w:sz w:val="16"/>
                          <w:szCs w:val="16"/>
                        </w:rPr>
                        <w:t>1</w:t>
                      </w:r>
                    </w:p>
                  </w:txbxContent>
                </v:textbox>
                <w10:wrap anchorx="margin"/>
              </v:shape>
            </w:pict>
          </mc:Fallback>
        </mc:AlternateContent>
      </w:r>
      <w:r w:rsidR="00251E82" w:rsidRPr="004A1AB8">
        <w:rPr>
          <w:rFonts w:eastAsiaTheme="minorHAnsi"/>
          <w:noProof/>
          <w:color w:val="000000"/>
          <w:lang w:val="en-US"/>
        </w:rPr>
        <w:drawing>
          <wp:inline distT="0" distB="0" distL="0" distR="0" wp14:anchorId="42C8FAF6" wp14:editId="33508B4E">
            <wp:extent cx="5943600" cy="2182827"/>
            <wp:effectExtent l="0" t="0" r="0" b="8255"/>
            <wp:docPr id="22" name="Picture 22" descr="C:\Users\USER\Pictures\SCREEN SHOTS\GL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 SHOTS\GL4_LI.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82827"/>
                    </a:xfrm>
                    <a:prstGeom prst="rect">
                      <a:avLst/>
                    </a:prstGeom>
                    <a:noFill/>
                    <a:ln>
                      <a:noFill/>
                    </a:ln>
                  </pic:spPr>
                </pic:pic>
              </a:graphicData>
            </a:graphic>
          </wp:inline>
        </w:drawing>
      </w:r>
    </w:p>
    <w:p w14:paraId="38EC2DB9" w14:textId="77777777" w:rsidR="00251E82" w:rsidRPr="004A1AB8" w:rsidRDefault="00251E82" w:rsidP="00C928DA">
      <w:pPr>
        <w:autoSpaceDE w:val="0"/>
        <w:autoSpaceDN w:val="0"/>
        <w:adjustRightInd w:val="0"/>
        <w:rPr>
          <w:rFonts w:eastAsiaTheme="minorHAnsi"/>
          <w:color w:val="000000"/>
          <w:lang w:val="en-US"/>
        </w:rPr>
      </w:pPr>
    </w:p>
    <w:p w14:paraId="57A2EBAC" w14:textId="77777777" w:rsidR="00251E82" w:rsidRPr="004A1AB8" w:rsidRDefault="00251E82" w:rsidP="00C928DA">
      <w:pPr>
        <w:autoSpaceDE w:val="0"/>
        <w:autoSpaceDN w:val="0"/>
        <w:adjustRightInd w:val="0"/>
        <w:rPr>
          <w:rFonts w:eastAsiaTheme="minorHAnsi"/>
          <w:color w:val="000000"/>
          <w:lang w:val="en-US"/>
        </w:rPr>
      </w:pPr>
    </w:p>
    <w:p w14:paraId="2037FAAE"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2. </w:t>
      </w:r>
      <w:r w:rsidR="00C928DA" w:rsidRPr="004A1AB8">
        <w:rPr>
          <w:rFonts w:eastAsiaTheme="minorHAnsi"/>
          <w:color w:val="000000"/>
          <w:lang w:val="en-US"/>
        </w:rPr>
        <w:t xml:space="preserve">Click the </w:t>
      </w:r>
      <w:r w:rsidR="00C928DA" w:rsidRPr="004A1AB8">
        <w:rPr>
          <w:rFonts w:eastAsiaTheme="minorHAnsi"/>
          <w:b/>
          <w:bCs/>
          <w:color w:val="000000"/>
          <w:lang w:val="en-US"/>
        </w:rPr>
        <w:t xml:space="preserve">Create New Batch </w:t>
      </w:r>
      <w:r w:rsidR="00C928DA" w:rsidRPr="004A1AB8">
        <w:rPr>
          <w:rFonts w:eastAsiaTheme="minorHAnsi"/>
          <w:color w:val="000000"/>
          <w:lang w:val="en-US"/>
        </w:rPr>
        <w:t>button in the top right section of the screen.</w:t>
      </w:r>
    </w:p>
    <w:p w14:paraId="516C3B87" w14:textId="77777777" w:rsidR="00BA4381" w:rsidRDefault="00BA4381" w:rsidP="00C928DA">
      <w:pPr>
        <w:autoSpaceDE w:val="0"/>
        <w:autoSpaceDN w:val="0"/>
        <w:adjustRightInd w:val="0"/>
        <w:rPr>
          <w:ins w:id="529" w:author="Priscilla Hope" w:date="2017-05-30T16:39:00Z"/>
          <w:rFonts w:eastAsiaTheme="minorHAnsi"/>
          <w:color w:val="000000"/>
          <w:lang w:val="en-US"/>
        </w:rPr>
      </w:pPr>
    </w:p>
    <w:p w14:paraId="1E98ACD8" w14:textId="77777777" w:rsidR="00C928DA" w:rsidRPr="00020492" w:rsidRDefault="00C928DA" w:rsidP="00C928DA">
      <w:pPr>
        <w:autoSpaceDE w:val="0"/>
        <w:autoSpaceDN w:val="0"/>
        <w:adjustRightInd w:val="0"/>
        <w:rPr>
          <w:rFonts w:eastAsiaTheme="minorHAnsi"/>
          <w:i/>
          <w:color w:val="000000"/>
          <w:lang w:val="en-US"/>
          <w:rPrChange w:id="530" w:author="USER" w:date="2017-06-02T16:05:00Z">
            <w:rPr>
              <w:rFonts w:eastAsiaTheme="minorHAnsi"/>
              <w:color w:val="000000"/>
              <w:lang w:val="en-US"/>
            </w:rPr>
          </w:rPrChange>
        </w:rPr>
      </w:pPr>
      <w:r w:rsidRPr="00020492">
        <w:rPr>
          <w:rFonts w:eastAsiaTheme="minorHAnsi"/>
          <w:i/>
          <w:color w:val="000000"/>
          <w:lang w:val="en-US"/>
          <w:rPrChange w:id="531" w:author="USER" w:date="2017-06-02T16:05:00Z">
            <w:rPr>
              <w:rFonts w:eastAsiaTheme="minorHAnsi"/>
              <w:color w:val="000000"/>
              <w:lang w:val="en-US"/>
            </w:rPr>
          </w:rPrChange>
        </w:rPr>
        <w:t xml:space="preserve">General Ledger provides the next batch number, and moves </w:t>
      </w:r>
      <w:r w:rsidR="00960D55" w:rsidRPr="00020492">
        <w:rPr>
          <w:rFonts w:eastAsiaTheme="minorHAnsi"/>
          <w:i/>
          <w:color w:val="000000"/>
          <w:lang w:val="en-US"/>
          <w:rPrChange w:id="532" w:author="USER" w:date="2017-06-02T16:05:00Z">
            <w:rPr>
              <w:rFonts w:eastAsiaTheme="minorHAnsi"/>
              <w:color w:val="000000"/>
              <w:lang w:val="en-US"/>
            </w:rPr>
          </w:rPrChange>
        </w:rPr>
        <w:t>to the Batch Description field.</w:t>
      </w:r>
    </w:p>
    <w:p w14:paraId="622BA6D2" w14:textId="77777777" w:rsidR="00960D55" w:rsidRPr="004A1AB8" w:rsidRDefault="0025175B" w:rsidP="00C928DA">
      <w:pPr>
        <w:autoSpaceDE w:val="0"/>
        <w:autoSpaceDN w:val="0"/>
        <w:adjustRightInd w:val="0"/>
        <w:rPr>
          <w:rFonts w:eastAsiaTheme="minorHAnsi"/>
          <w:color w:val="000000"/>
          <w:lang w:val="en-US"/>
        </w:rPr>
      </w:pPr>
      <w:r>
        <w:rPr>
          <w:noProof/>
          <w:lang w:val="en-US"/>
        </w:rPr>
        <w:lastRenderedPageBreak/>
        <mc:AlternateContent>
          <mc:Choice Requires="wps">
            <w:drawing>
              <wp:anchor distT="0" distB="0" distL="114300" distR="114300" simplePos="0" relativeHeight="251914240" behindDoc="0" locked="0" layoutInCell="1" allowOverlap="1" wp14:anchorId="33FD044E" wp14:editId="0C9AFD6E">
                <wp:simplePos x="0" y="0"/>
                <wp:positionH relativeFrom="column">
                  <wp:posOffset>-342900</wp:posOffset>
                </wp:positionH>
                <wp:positionV relativeFrom="paragraph">
                  <wp:posOffset>2952750</wp:posOffset>
                </wp:positionV>
                <wp:extent cx="381000" cy="394970"/>
                <wp:effectExtent l="19050" t="19050" r="19050" b="43180"/>
                <wp:wrapNone/>
                <wp:docPr id="180" name="Notched Right Arrow 180"/>
                <wp:cNvGraphicFramePr/>
                <a:graphic xmlns:a="http://schemas.openxmlformats.org/drawingml/2006/main">
                  <a:graphicData uri="http://schemas.microsoft.com/office/word/2010/wordprocessingShape">
                    <wps:wsp>
                      <wps:cNvSpPr/>
                      <wps:spPr>
                        <a:xfrm>
                          <a:off x="0" y="0"/>
                          <a:ext cx="381000" cy="39497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E72B92D" w14:textId="77777777" w:rsidR="00713C6B" w:rsidRPr="00E35407" w:rsidRDefault="00713C6B" w:rsidP="004510C4">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D044E" id="Notched Right Arrow 180" o:spid="_x0000_s1145" type="#_x0000_t94" style="position:absolute;margin-left:-27pt;margin-top:232.5pt;width:30pt;height:31.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" adj="10800" fillcolor="#dbdbdb" strokecolor="#41719c" strokeweight="1pt">
                <v:textbox>
                  <w:txbxContent>
                    <w:p w14:paraId="6E72B92D" w14:textId="77777777" w:rsidR="00713C6B" w:rsidRPr="00E35407" w:rsidRDefault="00713C6B" w:rsidP="004510C4">
                      <w:pPr>
                        <w:rPr>
                          <w:sz w:val="16"/>
                          <w:szCs w:val="16"/>
                        </w:rPr>
                      </w:pPr>
                      <w:r>
                        <w:rPr>
                          <w:sz w:val="16"/>
                          <w:szCs w:val="16"/>
                        </w:rPr>
                        <w:t>8</w:t>
                      </w:r>
                    </w:p>
                  </w:txbxContent>
                </v:textbox>
              </v:shape>
            </w:pict>
          </mc:Fallback>
        </mc:AlternateContent>
      </w:r>
      <w:r>
        <w:rPr>
          <w:noProof/>
          <w:lang w:val="en-US"/>
        </w:rPr>
        <mc:AlternateContent>
          <mc:Choice Requires="wps">
            <w:drawing>
              <wp:anchor distT="0" distB="0" distL="114300" distR="114300" simplePos="0" relativeHeight="251908096" behindDoc="0" locked="0" layoutInCell="1" allowOverlap="1" wp14:anchorId="30F91750" wp14:editId="5F00344C">
                <wp:simplePos x="0" y="0"/>
                <wp:positionH relativeFrom="column">
                  <wp:posOffset>-390525</wp:posOffset>
                </wp:positionH>
                <wp:positionV relativeFrom="paragraph">
                  <wp:posOffset>1114425</wp:posOffset>
                </wp:positionV>
                <wp:extent cx="381000" cy="419100"/>
                <wp:effectExtent l="19050" t="19050" r="19050" b="38100"/>
                <wp:wrapNone/>
                <wp:docPr id="177" name="Notched Right Arrow 177"/>
                <wp:cNvGraphicFramePr/>
                <a:graphic xmlns:a="http://schemas.openxmlformats.org/drawingml/2006/main">
                  <a:graphicData uri="http://schemas.microsoft.com/office/word/2010/wordprocessingShape">
                    <wps:wsp>
                      <wps:cNvSpPr/>
                      <wps:spPr>
                        <a:xfrm>
                          <a:off x="0" y="0"/>
                          <a:ext cx="381000" cy="4191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E6FB952" w14:textId="77777777" w:rsidR="00713C6B" w:rsidRPr="00E35407" w:rsidRDefault="00713C6B" w:rsidP="004510C4">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91750" id="Notched Right Arrow 177" o:spid="_x0000_s1146" type="#_x0000_t94" style="position:absolute;margin-left:-30.75pt;margin-top:87.75pt;width:30pt;height:3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" adj="10800" fillcolor="#dbdbdb" strokecolor="#41719c" strokeweight="1pt">
                <v:textbox>
                  <w:txbxContent>
                    <w:p w14:paraId="4E6FB952" w14:textId="77777777" w:rsidR="00713C6B" w:rsidRPr="00E35407" w:rsidRDefault="00713C6B" w:rsidP="004510C4">
                      <w:pPr>
                        <w:rPr>
                          <w:sz w:val="16"/>
                          <w:szCs w:val="16"/>
                        </w:rPr>
                      </w:pPr>
                      <w:r>
                        <w:rPr>
                          <w:sz w:val="16"/>
                          <w:szCs w:val="16"/>
                        </w:rPr>
                        <w:t>5</w:t>
                      </w:r>
                    </w:p>
                  </w:txbxContent>
                </v:textbox>
              </v:shape>
            </w:pict>
          </mc:Fallback>
        </mc:AlternateContent>
      </w:r>
      <w:r>
        <w:rPr>
          <w:noProof/>
          <w:lang w:val="en-US"/>
        </w:rPr>
        <mc:AlternateContent>
          <mc:Choice Requires="wps">
            <w:drawing>
              <wp:anchor distT="0" distB="0" distL="114300" distR="114300" simplePos="0" relativeHeight="251922432" behindDoc="0" locked="0" layoutInCell="1" allowOverlap="1" wp14:anchorId="25E33874" wp14:editId="18F982C0">
                <wp:simplePos x="0" y="0"/>
                <wp:positionH relativeFrom="margin">
                  <wp:posOffset>5000309</wp:posOffset>
                </wp:positionH>
                <wp:positionV relativeFrom="paragraph">
                  <wp:posOffset>362268</wp:posOffset>
                </wp:positionV>
                <wp:extent cx="551815" cy="337820"/>
                <wp:effectExtent l="0" t="26352" r="31432" b="31433"/>
                <wp:wrapNone/>
                <wp:docPr id="184" name="Notched Right Arrow 18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74D0415" w14:textId="77777777" w:rsidR="00713C6B" w:rsidRPr="00D8577C" w:rsidRDefault="00713C6B" w:rsidP="0025175B">
                            <w:pPr>
                              <w:pStyle w:val="NoSpacing"/>
                              <w:rPr>
                                <w:sz w:val="16"/>
                                <w:szCs w:val="16"/>
                              </w:rPr>
                            </w:pPr>
                            <w:r>
                              <w:rPr>
                                <w:sz w:val="16"/>
                                <w:szCs w:val="16"/>
                              </w:rPr>
                              <w:t xml:space="preserve"> 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33874" id="Notched Right Arrow 184" o:spid="_x0000_s1147" type="#_x0000_t94" style="position:absolute;margin-left:393.75pt;margin-top:28.55pt;width:43.45pt;height:26.6pt;rotation:90;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UWw2w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" adj="15096,2924" fillcolor="#dbdbdb" strokecolor="#41719c" strokeweight="1pt">
                <v:textbox style="layout-flow:vertical;mso-layout-flow-alt:bottom-to-top">
                  <w:txbxContent>
                    <w:p w14:paraId="474D0415" w14:textId="77777777" w:rsidR="00713C6B" w:rsidRPr="00D8577C" w:rsidRDefault="00713C6B" w:rsidP="0025175B">
                      <w:pPr>
                        <w:pStyle w:val="NoSpacing"/>
                        <w:rPr>
                          <w:sz w:val="16"/>
                          <w:szCs w:val="16"/>
                        </w:rPr>
                      </w:pPr>
                      <w:r>
                        <w:rPr>
                          <w:sz w:val="16"/>
                          <w:szCs w:val="16"/>
                        </w:rPr>
                        <w:t xml:space="preserve"> 4</w:t>
                      </w:r>
                    </w:p>
                  </w:txbxContent>
                </v:textbox>
                <w10:wrap anchorx="margin"/>
              </v:shape>
            </w:pict>
          </mc:Fallback>
        </mc:AlternateContent>
      </w:r>
      <w:r w:rsidR="004510C4">
        <w:rPr>
          <w:noProof/>
          <w:lang w:val="en-US"/>
        </w:rPr>
        <mc:AlternateContent>
          <mc:Choice Requires="wps">
            <w:drawing>
              <wp:anchor distT="0" distB="0" distL="114300" distR="114300" simplePos="0" relativeHeight="251912192" behindDoc="0" locked="0" layoutInCell="1" allowOverlap="1" wp14:anchorId="3719B39A" wp14:editId="700BE918">
                <wp:simplePos x="0" y="0"/>
                <wp:positionH relativeFrom="leftMargin">
                  <wp:align>right</wp:align>
                </wp:positionH>
                <wp:positionV relativeFrom="paragraph">
                  <wp:posOffset>2419350</wp:posOffset>
                </wp:positionV>
                <wp:extent cx="381000" cy="371475"/>
                <wp:effectExtent l="19050" t="19050" r="38100" b="47625"/>
                <wp:wrapNone/>
                <wp:docPr id="179" name="Notched Right Arrow 17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2DB7847" w14:textId="77777777" w:rsidR="00713C6B" w:rsidRPr="00E35407" w:rsidRDefault="00713C6B" w:rsidP="004510C4">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B39A" id="Notched Right Arrow 179" o:spid="_x0000_s1148" type="#_x0000_t94" style="position:absolute;margin-left:-21.2pt;margin-top:190.5pt;width:30pt;height:29.25pt;z-index:2519121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" adj="11070" fillcolor="#dbdbdb" strokecolor="#41719c" strokeweight="1pt">
                <v:textbox>
                  <w:txbxContent>
                    <w:p w14:paraId="22DB7847" w14:textId="77777777" w:rsidR="00713C6B" w:rsidRPr="00E35407" w:rsidRDefault="00713C6B" w:rsidP="004510C4">
                      <w:pPr>
                        <w:rPr>
                          <w:sz w:val="16"/>
                          <w:szCs w:val="16"/>
                        </w:rPr>
                      </w:pPr>
                      <w:r>
                        <w:rPr>
                          <w:sz w:val="16"/>
                          <w:szCs w:val="16"/>
                        </w:rPr>
                        <w:t>7</w:t>
                      </w:r>
                    </w:p>
                  </w:txbxContent>
                </v:textbox>
                <w10:wrap anchorx="margin"/>
              </v:shape>
            </w:pict>
          </mc:Fallback>
        </mc:AlternateContent>
      </w:r>
      <w:r w:rsidR="004510C4">
        <w:rPr>
          <w:noProof/>
          <w:lang w:val="en-US"/>
        </w:rPr>
        <mc:AlternateContent>
          <mc:Choice Requires="wps">
            <w:drawing>
              <wp:anchor distT="0" distB="0" distL="114300" distR="114300" simplePos="0" relativeHeight="251910144" behindDoc="0" locked="0" layoutInCell="1" allowOverlap="1" wp14:anchorId="13FA28DF" wp14:editId="7EFE9CE5">
                <wp:simplePos x="0" y="0"/>
                <wp:positionH relativeFrom="leftMargin">
                  <wp:align>right</wp:align>
                </wp:positionH>
                <wp:positionV relativeFrom="paragraph">
                  <wp:posOffset>1800225</wp:posOffset>
                </wp:positionV>
                <wp:extent cx="381000" cy="371475"/>
                <wp:effectExtent l="19050" t="19050" r="38100" b="47625"/>
                <wp:wrapNone/>
                <wp:docPr id="178" name="Notched Right Arrow 17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93C6687" w14:textId="77777777" w:rsidR="00713C6B" w:rsidRPr="00E35407" w:rsidRDefault="00713C6B" w:rsidP="004510C4">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A28DF" id="Notched Right Arrow 178" o:spid="_x0000_s1149" type="#_x0000_t94" style="position:absolute;margin-left:-21.2pt;margin-top:141.75pt;width:30pt;height:29.25pt;z-index:2519101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yonrQIAAHk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" adj="11070" fillcolor="#dbdbdb" strokecolor="#41719c" strokeweight="1pt">
                <v:textbox>
                  <w:txbxContent>
                    <w:p w14:paraId="593C6687" w14:textId="77777777" w:rsidR="00713C6B" w:rsidRPr="00E35407" w:rsidRDefault="00713C6B" w:rsidP="004510C4">
                      <w:pPr>
                        <w:rPr>
                          <w:sz w:val="16"/>
                          <w:szCs w:val="16"/>
                        </w:rPr>
                      </w:pPr>
                      <w:r>
                        <w:rPr>
                          <w:sz w:val="16"/>
                          <w:szCs w:val="16"/>
                        </w:rPr>
                        <w:t>6</w:t>
                      </w:r>
                    </w:p>
                  </w:txbxContent>
                </v:textbox>
                <w10:wrap anchorx="margin"/>
              </v:shape>
            </w:pict>
          </mc:Fallback>
        </mc:AlternateContent>
      </w:r>
      <w:r w:rsidR="00251E82" w:rsidRPr="004A1AB8">
        <w:rPr>
          <w:rFonts w:eastAsiaTheme="minorHAnsi"/>
          <w:noProof/>
          <w:color w:val="000000"/>
          <w:lang w:val="en-US"/>
        </w:rPr>
        <w:drawing>
          <wp:inline distT="0" distB="0" distL="0" distR="0" wp14:anchorId="08D5EBA4" wp14:editId="11BD9C2B">
            <wp:extent cx="5943600" cy="3347789"/>
            <wp:effectExtent l="0" t="0" r="0" b="5080"/>
            <wp:docPr id="23" name="Picture 23" descr="C:\Users\USER\Pictures\SCREEN SHOTS\GL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 SHOTS\GL1_LI.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7789"/>
                    </a:xfrm>
                    <a:prstGeom prst="rect">
                      <a:avLst/>
                    </a:prstGeom>
                    <a:noFill/>
                    <a:ln>
                      <a:noFill/>
                    </a:ln>
                  </pic:spPr>
                </pic:pic>
              </a:graphicData>
            </a:graphic>
          </wp:inline>
        </w:drawing>
      </w:r>
    </w:p>
    <w:p w14:paraId="3FABA3A6" w14:textId="77777777" w:rsidR="00251E82" w:rsidRPr="004A1AB8" w:rsidRDefault="00251E82" w:rsidP="00C928DA">
      <w:pPr>
        <w:autoSpaceDE w:val="0"/>
        <w:autoSpaceDN w:val="0"/>
        <w:adjustRightInd w:val="0"/>
        <w:rPr>
          <w:rFonts w:eastAsiaTheme="minorHAnsi"/>
          <w:color w:val="000000"/>
          <w:lang w:val="en-US"/>
        </w:rPr>
      </w:pPr>
    </w:p>
    <w:p w14:paraId="36B1FD95" w14:textId="77777777" w:rsidR="00251E82" w:rsidRPr="004A1AB8" w:rsidRDefault="00251E82" w:rsidP="00C928DA">
      <w:pPr>
        <w:autoSpaceDE w:val="0"/>
        <w:autoSpaceDN w:val="0"/>
        <w:adjustRightInd w:val="0"/>
        <w:rPr>
          <w:rFonts w:eastAsiaTheme="minorHAnsi"/>
          <w:color w:val="000000"/>
          <w:lang w:val="en-US"/>
        </w:rPr>
      </w:pPr>
    </w:p>
    <w:p w14:paraId="655A14A5"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3. Enter a description for the batch.</w:t>
      </w:r>
    </w:p>
    <w:p w14:paraId="4BD6DDC6" w14:textId="77777777" w:rsidR="00960D55" w:rsidRPr="004A1AB8" w:rsidRDefault="00960D55" w:rsidP="00C928DA">
      <w:pPr>
        <w:autoSpaceDE w:val="0"/>
        <w:autoSpaceDN w:val="0"/>
        <w:adjustRightInd w:val="0"/>
        <w:rPr>
          <w:rFonts w:eastAsiaTheme="minorHAnsi"/>
          <w:color w:val="000000"/>
          <w:lang w:val="en-US"/>
        </w:rPr>
      </w:pPr>
    </w:p>
    <w:p w14:paraId="0D06DAFC"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4. </w:t>
      </w:r>
      <w:r w:rsidR="00C928DA" w:rsidRPr="004A1AB8">
        <w:rPr>
          <w:rFonts w:eastAsiaTheme="minorHAnsi"/>
          <w:color w:val="000000"/>
          <w:lang w:val="en-US"/>
        </w:rPr>
        <w:t>Enter header information for the entry, as follows:</w:t>
      </w:r>
    </w:p>
    <w:p w14:paraId="5B0BB828" w14:textId="77777777" w:rsidR="00960D55" w:rsidRPr="004A1AB8" w:rsidRDefault="00960D55" w:rsidP="00C928DA">
      <w:pPr>
        <w:autoSpaceDE w:val="0"/>
        <w:autoSpaceDN w:val="0"/>
        <w:adjustRightInd w:val="0"/>
        <w:rPr>
          <w:rFonts w:eastAsiaTheme="minorHAnsi"/>
          <w:color w:val="000000"/>
          <w:lang w:val="en-US"/>
        </w:rPr>
      </w:pPr>
    </w:p>
    <w:p w14:paraId="6BA4C2BA"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a. </w:t>
      </w:r>
      <w:r w:rsidR="00C928DA" w:rsidRPr="004A1AB8">
        <w:rPr>
          <w:rFonts w:eastAsiaTheme="minorHAnsi"/>
          <w:color w:val="000000"/>
          <w:lang w:val="en-US"/>
        </w:rPr>
        <w:t xml:space="preserve">In the top right section of the screen, click the </w:t>
      </w:r>
      <w:r w:rsidR="00C928DA" w:rsidRPr="004A1AB8">
        <w:rPr>
          <w:rFonts w:eastAsiaTheme="minorHAnsi"/>
          <w:b/>
          <w:bCs/>
          <w:color w:val="000000"/>
          <w:lang w:val="en-US"/>
        </w:rPr>
        <w:t xml:space="preserve">Create New Entry </w:t>
      </w:r>
      <w:r w:rsidR="00C928DA" w:rsidRPr="004A1AB8">
        <w:rPr>
          <w:rFonts w:eastAsiaTheme="minorHAnsi"/>
          <w:color w:val="000000"/>
          <w:lang w:val="en-US"/>
        </w:rPr>
        <w:t>button.</w:t>
      </w:r>
    </w:p>
    <w:p w14:paraId="2ACF3E80"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General Ledger</w:t>
      </w:r>
      <w:r w:rsidR="00960D55" w:rsidRPr="004A1AB8">
        <w:rPr>
          <w:rFonts w:eastAsiaTheme="minorHAnsi"/>
          <w:color w:val="000000"/>
          <w:lang w:val="en-US"/>
        </w:rPr>
        <w:t xml:space="preserve"> inserts the next entry number.</w:t>
      </w:r>
    </w:p>
    <w:p w14:paraId="6B9D81C0" w14:textId="77777777" w:rsidR="00960D55" w:rsidRPr="004A1AB8" w:rsidRDefault="00960D55" w:rsidP="00C928DA">
      <w:pPr>
        <w:autoSpaceDE w:val="0"/>
        <w:autoSpaceDN w:val="0"/>
        <w:adjustRightInd w:val="0"/>
        <w:rPr>
          <w:rFonts w:eastAsiaTheme="minorHAnsi"/>
          <w:color w:val="000000"/>
          <w:lang w:val="en-US"/>
        </w:rPr>
      </w:pPr>
    </w:p>
    <w:p w14:paraId="14878702"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b. Enter a description for the entry.</w:t>
      </w:r>
    </w:p>
    <w:p w14:paraId="2E530CB4" w14:textId="77777777" w:rsidR="00960D55" w:rsidRPr="004A1AB8" w:rsidRDefault="00960D55" w:rsidP="00C928DA">
      <w:pPr>
        <w:autoSpaceDE w:val="0"/>
        <w:autoSpaceDN w:val="0"/>
        <w:adjustRightInd w:val="0"/>
        <w:rPr>
          <w:rFonts w:eastAsiaTheme="minorHAnsi"/>
          <w:color w:val="000000"/>
          <w:lang w:val="en-US"/>
        </w:rPr>
      </w:pPr>
    </w:p>
    <w:p w14:paraId="431B18FA"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 xml:space="preserve">c. In the </w:t>
      </w:r>
      <w:r w:rsidR="00C928DA" w:rsidRPr="004A1AB8">
        <w:rPr>
          <w:rFonts w:eastAsiaTheme="minorHAnsi"/>
          <w:b/>
          <w:bCs/>
          <w:color w:val="000000"/>
          <w:lang w:val="en-US"/>
        </w:rPr>
        <w:t xml:space="preserve">Document Date </w:t>
      </w:r>
      <w:r w:rsidR="00C928DA" w:rsidRPr="004A1AB8">
        <w:rPr>
          <w:rFonts w:eastAsiaTheme="minorHAnsi"/>
          <w:color w:val="000000"/>
          <w:lang w:val="en-US"/>
        </w:rPr>
        <w:t xml:space="preserve">and </w:t>
      </w:r>
      <w:r w:rsidR="00C928DA" w:rsidRPr="004A1AB8">
        <w:rPr>
          <w:rFonts w:eastAsiaTheme="minorHAnsi"/>
          <w:b/>
          <w:bCs/>
          <w:color w:val="000000"/>
          <w:lang w:val="en-US"/>
        </w:rPr>
        <w:t xml:space="preserve">Posting Date </w:t>
      </w:r>
      <w:r w:rsidR="00C928DA" w:rsidRPr="004A1AB8">
        <w:rPr>
          <w:rFonts w:eastAsiaTheme="minorHAnsi"/>
          <w:color w:val="000000"/>
          <w:lang w:val="en-US"/>
        </w:rPr>
        <w:t>fields, specify dates for the journal entry.</w:t>
      </w:r>
    </w:p>
    <w:p w14:paraId="019A0285"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d. </w:t>
      </w:r>
      <w:r w:rsidR="00C928DA" w:rsidRPr="004A1AB8">
        <w:rPr>
          <w:rFonts w:eastAsiaTheme="minorHAnsi"/>
          <w:color w:val="000000"/>
          <w:lang w:val="en-US"/>
        </w:rPr>
        <w:t xml:space="preserve">Use the </w:t>
      </w:r>
      <w:r w:rsidR="00C928DA" w:rsidRPr="004A1AB8">
        <w:rPr>
          <w:rFonts w:eastAsiaTheme="minorHAnsi"/>
          <w:b/>
          <w:bCs/>
          <w:color w:val="000000"/>
          <w:lang w:val="en-US"/>
        </w:rPr>
        <w:t xml:space="preserve">Year/Period </w:t>
      </w:r>
      <w:r w:rsidR="00C928DA" w:rsidRPr="004A1AB8">
        <w:rPr>
          <w:rFonts w:eastAsiaTheme="minorHAnsi"/>
          <w:color w:val="000000"/>
          <w:lang w:val="en-US"/>
        </w:rPr>
        <w:t>field to specify the fiscal year and period to which to post the transaction.</w:t>
      </w:r>
    </w:p>
    <w:p w14:paraId="0C5F57AD"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(The default fiscal year and period is determined by the date you entered in the Date field.)</w:t>
      </w:r>
    </w:p>
    <w:p w14:paraId="40B33388" w14:textId="77777777" w:rsidR="00C928DA" w:rsidRPr="004A1AB8" w:rsidRDefault="00C928DA" w:rsidP="00C928DA">
      <w:pPr>
        <w:autoSpaceDE w:val="0"/>
        <w:autoSpaceDN w:val="0"/>
        <w:adjustRightInd w:val="0"/>
        <w:rPr>
          <w:rFonts w:eastAsiaTheme="minorHAnsi"/>
          <w:color w:val="000000"/>
          <w:lang w:val="en-US"/>
        </w:rPr>
      </w:pPr>
    </w:p>
    <w:p w14:paraId="35CCC9C7"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e. </w:t>
      </w:r>
      <w:r w:rsidR="00C928DA" w:rsidRPr="004A1AB8">
        <w:rPr>
          <w:rFonts w:eastAsiaTheme="minorHAnsi"/>
          <w:color w:val="000000"/>
          <w:lang w:val="en-US"/>
        </w:rPr>
        <w:t xml:space="preserve">Use the </w:t>
      </w:r>
      <w:r w:rsidR="00C928DA" w:rsidRPr="004A1AB8">
        <w:rPr>
          <w:rFonts w:eastAsiaTheme="minorHAnsi"/>
          <w:b/>
          <w:bCs/>
          <w:color w:val="000000"/>
          <w:lang w:val="en-US"/>
        </w:rPr>
        <w:t xml:space="preserve">Source Code </w:t>
      </w:r>
      <w:r w:rsidR="00C928DA" w:rsidRPr="004A1AB8">
        <w:rPr>
          <w:rFonts w:eastAsiaTheme="minorHAnsi"/>
          <w:color w:val="000000"/>
          <w:lang w:val="en-US"/>
        </w:rPr>
        <w:t>field to specify the source code for the transaction.</w:t>
      </w:r>
    </w:p>
    <w:p w14:paraId="0C659F87"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General Ledger displays the default source code from the Posting tab</w:t>
      </w:r>
      <w:r w:rsidR="00960D55" w:rsidRPr="004A1AB8">
        <w:rPr>
          <w:rFonts w:eastAsiaTheme="minorHAnsi"/>
          <w:color w:val="000000"/>
          <w:lang w:val="en-US"/>
        </w:rPr>
        <w:t xml:space="preserve"> of the Options screen, but you </w:t>
      </w:r>
      <w:r w:rsidR="00C928DA" w:rsidRPr="004A1AB8">
        <w:rPr>
          <w:rFonts w:eastAsiaTheme="minorHAnsi"/>
          <w:color w:val="000000"/>
          <w:lang w:val="en-US"/>
        </w:rPr>
        <w:t xml:space="preserve">can </w:t>
      </w:r>
      <w:r w:rsidRPr="004A1AB8">
        <w:rPr>
          <w:rFonts w:eastAsiaTheme="minorHAnsi"/>
          <w:color w:val="000000"/>
          <w:lang w:val="en-US"/>
        </w:rPr>
        <w:t xml:space="preserve">       </w:t>
      </w:r>
      <w:r w:rsidR="00C928DA" w:rsidRPr="004A1AB8">
        <w:rPr>
          <w:rFonts w:eastAsiaTheme="minorHAnsi"/>
          <w:color w:val="000000"/>
          <w:lang w:val="en-US"/>
        </w:rPr>
        <w:t>change the code.</w:t>
      </w:r>
    </w:p>
    <w:p w14:paraId="31A5B56B" w14:textId="77777777" w:rsidR="00C928DA" w:rsidRPr="004A1AB8" w:rsidRDefault="00C928DA" w:rsidP="00C928DA">
      <w:pPr>
        <w:autoSpaceDE w:val="0"/>
        <w:autoSpaceDN w:val="0"/>
        <w:adjustRightInd w:val="0"/>
        <w:rPr>
          <w:rFonts w:eastAsiaTheme="minorHAnsi"/>
          <w:color w:val="000000"/>
          <w:lang w:val="en-US"/>
        </w:rPr>
      </w:pPr>
    </w:p>
    <w:p w14:paraId="3D2D8644"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f. </w:t>
      </w:r>
      <w:r w:rsidR="00C928DA" w:rsidRPr="004A1AB8">
        <w:rPr>
          <w:rFonts w:eastAsiaTheme="minorHAnsi"/>
          <w:color w:val="000000"/>
          <w:lang w:val="en-US"/>
        </w:rPr>
        <w:t xml:space="preserve">Select </w:t>
      </w:r>
      <w:r w:rsidR="00C928DA" w:rsidRPr="004A1AB8">
        <w:rPr>
          <w:rFonts w:eastAsiaTheme="minorHAnsi"/>
          <w:b/>
          <w:bCs/>
          <w:color w:val="000000"/>
          <w:lang w:val="en-US"/>
        </w:rPr>
        <w:t xml:space="preserve">Normal </w:t>
      </w:r>
      <w:r w:rsidR="00C928DA" w:rsidRPr="004A1AB8">
        <w:rPr>
          <w:rFonts w:eastAsiaTheme="minorHAnsi"/>
          <w:color w:val="000000"/>
          <w:lang w:val="en-US"/>
        </w:rPr>
        <w:t xml:space="preserve">or </w:t>
      </w:r>
      <w:r w:rsidR="00C928DA" w:rsidRPr="004A1AB8">
        <w:rPr>
          <w:rFonts w:eastAsiaTheme="minorHAnsi"/>
          <w:b/>
          <w:bCs/>
          <w:color w:val="000000"/>
          <w:lang w:val="en-US"/>
        </w:rPr>
        <w:t xml:space="preserve">Quick </w:t>
      </w:r>
      <w:r w:rsidR="00C928DA" w:rsidRPr="004A1AB8">
        <w:rPr>
          <w:rFonts w:eastAsiaTheme="minorHAnsi"/>
          <w:color w:val="000000"/>
          <w:lang w:val="en-US"/>
        </w:rPr>
        <w:t>as the entry mode.</w:t>
      </w:r>
    </w:p>
    <w:p w14:paraId="1684A19E" w14:textId="77777777" w:rsidR="00960D55" w:rsidRPr="004A1AB8" w:rsidRDefault="00960D55" w:rsidP="00C928DA">
      <w:pPr>
        <w:autoSpaceDE w:val="0"/>
        <w:autoSpaceDN w:val="0"/>
        <w:adjustRightInd w:val="0"/>
        <w:rPr>
          <w:rFonts w:eastAsiaTheme="minorHAnsi"/>
          <w:color w:val="000000"/>
          <w:lang w:val="en-US"/>
        </w:rPr>
      </w:pPr>
    </w:p>
    <w:p w14:paraId="7938E5BD"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This option controls the number of fields visited when you are adding new transaction details.</w:t>
      </w:r>
    </w:p>
    <w:p w14:paraId="16D27E78" w14:textId="77777777" w:rsidR="00C928DA" w:rsidRPr="004A1AB8" w:rsidRDefault="00C928DA" w:rsidP="00C928DA">
      <w:pPr>
        <w:autoSpaceDE w:val="0"/>
        <w:autoSpaceDN w:val="0"/>
        <w:adjustRightInd w:val="0"/>
        <w:rPr>
          <w:rFonts w:eastAsiaTheme="minorHAnsi"/>
          <w:color w:val="000000"/>
          <w:lang w:val="en-US"/>
        </w:rPr>
      </w:pPr>
    </w:p>
    <w:p w14:paraId="244A9058" w14:textId="77777777" w:rsidR="00960D55"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Note</w:t>
      </w:r>
    </w:p>
    <w:p w14:paraId="5B905623" w14:textId="77777777"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   </w:t>
      </w:r>
      <w:r w:rsidR="00960D55" w:rsidRPr="004A1AB8">
        <w:rPr>
          <w:rFonts w:eastAsiaTheme="minorHAnsi"/>
          <w:color w:val="000000"/>
          <w:lang w:val="en-US"/>
        </w:rPr>
        <w:t xml:space="preserve"> g. </w:t>
      </w:r>
      <w:r w:rsidR="00C928DA" w:rsidRPr="004A1AB8">
        <w:rPr>
          <w:rFonts w:eastAsiaTheme="minorHAnsi"/>
          <w:color w:val="000000"/>
          <w:lang w:val="en-US"/>
        </w:rPr>
        <w:t>If the transaction should be reversed in the next fiscal period (</w:t>
      </w:r>
      <w:r w:rsidR="00960D55" w:rsidRPr="004A1AB8">
        <w:rPr>
          <w:rFonts w:eastAsiaTheme="minorHAnsi"/>
          <w:color w:val="000000"/>
          <w:lang w:val="en-US"/>
        </w:rPr>
        <w:t xml:space="preserve">for example, if the entry is an </w:t>
      </w:r>
      <w:r w:rsidRPr="004A1AB8">
        <w:rPr>
          <w:rFonts w:eastAsiaTheme="minorHAnsi"/>
          <w:color w:val="000000"/>
          <w:lang w:val="en-US"/>
        </w:rPr>
        <w:t xml:space="preserve">      </w:t>
      </w:r>
      <w:r w:rsidR="00C928DA" w:rsidRPr="004A1AB8">
        <w:rPr>
          <w:rFonts w:eastAsiaTheme="minorHAnsi"/>
          <w:color w:val="000000"/>
          <w:lang w:val="en-US"/>
        </w:rPr>
        <w:t xml:space="preserve">accrual), select the </w:t>
      </w:r>
      <w:r w:rsidR="00C928DA" w:rsidRPr="004A1AB8">
        <w:rPr>
          <w:rFonts w:eastAsiaTheme="minorHAnsi"/>
          <w:b/>
          <w:bCs/>
          <w:color w:val="000000"/>
          <w:lang w:val="en-US"/>
        </w:rPr>
        <w:t xml:space="preserve">Auto Reverse </w:t>
      </w:r>
      <w:r w:rsidR="00C928DA" w:rsidRPr="004A1AB8">
        <w:rPr>
          <w:rFonts w:eastAsiaTheme="minorHAnsi"/>
          <w:color w:val="000000"/>
          <w:lang w:val="en-US"/>
        </w:rPr>
        <w:t>option.</w:t>
      </w:r>
    </w:p>
    <w:p w14:paraId="4B455235" w14:textId="77777777" w:rsidR="00C928DA" w:rsidRPr="004A1AB8" w:rsidRDefault="00C928DA" w:rsidP="00C928DA">
      <w:pPr>
        <w:autoSpaceDE w:val="0"/>
        <w:autoSpaceDN w:val="0"/>
        <w:adjustRightInd w:val="0"/>
        <w:rPr>
          <w:rFonts w:eastAsiaTheme="minorHAnsi"/>
          <w:color w:val="000000"/>
          <w:lang w:val="en-US"/>
        </w:rPr>
      </w:pPr>
    </w:p>
    <w:p w14:paraId="3D6F9EC2"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C928DA" w:rsidRPr="004A1AB8">
        <w:rPr>
          <w:rFonts w:eastAsiaTheme="minorHAnsi"/>
          <w:color w:val="000000"/>
          <w:lang w:val="en-US"/>
        </w:rPr>
        <w:t>Enter debit and credit information in the detail table.</w:t>
      </w:r>
    </w:p>
    <w:p w14:paraId="7E2A5AB4" w14:textId="77777777" w:rsidR="00960D55" w:rsidRPr="00020492" w:rsidRDefault="00251E82" w:rsidP="00C928DA">
      <w:pPr>
        <w:autoSpaceDE w:val="0"/>
        <w:autoSpaceDN w:val="0"/>
        <w:adjustRightInd w:val="0"/>
        <w:rPr>
          <w:ins w:id="533" w:author="Priscilla Hope" w:date="2017-05-30T16:40:00Z"/>
          <w:rFonts w:eastAsiaTheme="minorHAnsi"/>
          <w:b/>
          <w:bCs/>
          <w:i/>
          <w:color w:val="000000"/>
          <w:lang w:val="en-US"/>
          <w:rPrChange w:id="534" w:author="USER" w:date="2017-06-02T16:05:00Z">
            <w:rPr>
              <w:ins w:id="535" w:author="Priscilla Hope" w:date="2017-05-30T16:40:00Z"/>
              <w:rFonts w:eastAsiaTheme="minorHAnsi"/>
              <w:b/>
              <w:bCs/>
              <w:color w:val="000000"/>
              <w:lang w:val="en-US"/>
            </w:rPr>
          </w:rPrChange>
        </w:rPr>
      </w:pPr>
      <w:r w:rsidRPr="00020492">
        <w:rPr>
          <w:rFonts w:eastAsiaTheme="minorHAnsi"/>
          <w:b/>
          <w:bCs/>
          <w:i/>
          <w:color w:val="000000"/>
          <w:lang w:val="en-US"/>
          <w:rPrChange w:id="536" w:author="USER" w:date="2017-06-02T16:05:00Z">
            <w:rPr>
              <w:rFonts w:eastAsiaTheme="minorHAnsi"/>
              <w:b/>
              <w:bCs/>
              <w:color w:val="000000"/>
              <w:lang w:val="en-US"/>
            </w:rPr>
          </w:rPrChange>
        </w:rPr>
        <w:t>(Check the Debit and Credit totals and Make sure out of balance is zero. If not Click on update)</w:t>
      </w:r>
    </w:p>
    <w:p w14:paraId="403485AE" w14:textId="77777777" w:rsidR="00BA4381" w:rsidRPr="004A1AB8" w:rsidRDefault="00BA4381" w:rsidP="00C928DA">
      <w:pPr>
        <w:autoSpaceDE w:val="0"/>
        <w:autoSpaceDN w:val="0"/>
        <w:adjustRightInd w:val="0"/>
        <w:rPr>
          <w:rFonts w:eastAsiaTheme="minorHAnsi"/>
          <w:b/>
          <w:bCs/>
          <w:color w:val="000000"/>
          <w:lang w:val="en-US"/>
        </w:rPr>
      </w:pPr>
    </w:p>
    <w:p w14:paraId="39E6B09D" w14:textId="77777777" w:rsidR="00251E82" w:rsidRPr="004A1AB8" w:rsidRDefault="0025175B" w:rsidP="00C928DA">
      <w:pPr>
        <w:autoSpaceDE w:val="0"/>
        <w:autoSpaceDN w:val="0"/>
        <w:adjustRightInd w:val="0"/>
        <w:rPr>
          <w:rFonts w:eastAsiaTheme="minorHAnsi"/>
          <w:b/>
          <w:bCs/>
          <w:color w:val="000000"/>
          <w:lang w:val="en-US"/>
        </w:rPr>
      </w:pPr>
      <w:r>
        <w:rPr>
          <w:noProof/>
          <w:lang w:val="en-US"/>
        </w:rPr>
        <mc:AlternateContent>
          <mc:Choice Requires="wps">
            <w:drawing>
              <wp:anchor distT="0" distB="0" distL="114300" distR="114300" simplePos="0" relativeHeight="251916288" behindDoc="0" locked="0" layoutInCell="1" allowOverlap="1" wp14:anchorId="321CC9D4" wp14:editId="1577AA4D">
                <wp:simplePos x="0" y="0"/>
                <wp:positionH relativeFrom="leftMargin">
                  <wp:align>right</wp:align>
                </wp:positionH>
                <wp:positionV relativeFrom="paragraph">
                  <wp:posOffset>2034540</wp:posOffset>
                </wp:positionV>
                <wp:extent cx="381000" cy="400050"/>
                <wp:effectExtent l="19050" t="19050" r="19050" b="38100"/>
                <wp:wrapNone/>
                <wp:docPr id="181" name="Notched Right Arrow 181"/>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3073134" w14:textId="77777777" w:rsidR="00713C6B" w:rsidRPr="00E35407" w:rsidRDefault="00713C6B" w:rsidP="0025175B">
                            <w:pPr>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CC9D4" id="Notched Right Arrow 181" o:spid="_x0000_s1150" type="#_x0000_t94" style="position:absolute;margin-left:-21.2pt;margin-top:160.2pt;width:30pt;height:31.5pt;z-index:251916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" adj="10800" fillcolor="#dbdbdb" strokecolor="#41719c" strokeweight="1pt">
                <v:textbox>
                  <w:txbxContent>
                    <w:p w14:paraId="23073134" w14:textId="77777777" w:rsidR="00713C6B" w:rsidRPr="00E35407" w:rsidRDefault="00713C6B" w:rsidP="0025175B">
                      <w:pPr>
                        <w:rPr>
                          <w:sz w:val="16"/>
                          <w:szCs w:val="16"/>
                        </w:rPr>
                      </w:pPr>
                      <w:r>
                        <w:rPr>
                          <w:sz w:val="16"/>
                          <w:szCs w:val="16"/>
                        </w:rPr>
                        <w:t>9</w:t>
                      </w:r>
                    </w:p>
                  </w:txbxContent>
                </v:textbox>
                <w10:wrap anchorx="margin"/>
              </v:shape>
            </w:pict>
          </mc:Fallback>
        </mc:AlternateContent>
      </w:r>
      <w:r>
        <w:rPr>
          <w:noProof/>
          <w:lang w:val="en-US"/>
        </w:rPr>
        <mc:AlternateContent>
          <mc:Choice Requires="wps">
            <w:drawing>
              <wp:anchor distT="0" distB="0" distL="114300" distR="114300" simplePos="0" relativeHeight="251920384" behindDoc="0" locked="0" layoutInCell="1" allowOverlap="1" wp14:anchorId="2ACD0F1C" wp14:editId="17C9756C">
                <wp:simplePos x="0" y="0"/>
                <wp:positionH relativeFrom="margin">
                  <wp:posOffset>5276534</wp:posOffset>
                </wp:positionH>
                <wp:positionV relativeFrom="paragraph">
                  <wp:posOffset>2141855</wp:posOffset>
                </wp:positionV>
                <wp:extent cx="551815" cy="337820"/>
                <wp:effectExtent l="0" t="26352" r="31432" b="31433"/>
                <wp:wrapNone/>
                <wp:docPr id="183" name="Notched Right Arrow 18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E66008A" w14:textId="77777777" w:rsidR="00713C6B" w:rsidRPr="00D8577C" w:rsidRDefault="00713C6B" w:rsidP="0025175B">
                            <w:pPr>
                              <w:pStyle w:val="NoSpacing"/>
                              <w:jc w:val="center"/>
                              <w:rPr>
                                <w:sz w:val="16"/>
                                <w:szCs w:val="16"/>
                              </w:rPr>
                            </w:pPr>
                            <w:r>
                              <w:rPr>
                                <w:sz w:val="16"/>
                                <w:szCs w:val="16"/>
                              </w:rPr>
                              <w:t>11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D0F1C" id="Notched Right Arrow 183" o:spid="_x0000_s1151" type="#_x0000_t94" style="position:absolute;margin-left:415.5pt;margin-top:168.65pt;width:43.45pt;height:26.6pt;rotation:90;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w2Q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" adj="15096,2924" fillcolor="#dbdbdb" strokecolor="#41719c" strokeweight="1pt">
                <v:textbox style="layout-flow:vertical;mso-layout-flow-alt:bottom-to-top">
                  <w:txbxContent>
                    <w:p w14:paraId="5E66008A" w14:textId="77777777" w:rsidR="00713C6B" w:rsidRPr="00D8577C" w:rsidRDefault="00713C6B" w:rsidP="0025175B">
                      <w:pPr>
                        <w:pStyle w:val="NoSpacing"/>
                        <w:jc w:val="center"/>
                        <w:rPr>
                          <w:sz w:val="16"/>
                          <w:szCs w:val="16"/>
                        </w:rPr>
                      </w:pPr>
                      <w:r>
                        <w:rPr>
                          <w:sz w:val="16"/>
                          <w:szCs w:val="16"/>
                        </w:rPr>
                        <w:t>11</w:t>
                      </w:r>
                    </w:p>
                  </w:txbxContent>
                </v:textbox>
                <w10:wrap anchorx="margin"/>
              </v:shape>
            </w:pict>
          </mc:Fallback>
        </mc:AlternateContent>
      </w:r>
      <w:r>
        <w:rPr>
          <w:noProof/>
          <w:lang w:val="en-US"/>
        </w:rPr>
        <mc:AlternateContent>
          <mc:Choice Requires="wps">
            <w:drawing>
              <wp:anchor distT="0" distB="0" distL="114300" distR="114300" simplePos="0" relativeHeight="251918336" behindDoc="0" locked="0" layoutInCell="1" allowOverlap="1" wp14:anchorId="26AA7851" wp14:editId="74D68B39">
                <wp:simplePos x="0" y="0"/>
                <wp:positionH relativeFrom="margin">
                  <wp:posOffset>2876234</wp:posOffset>
                </wp:positionH>
                <wp:positionV relativeFrom="paragraph">
                  <wp:posOffset>1691959</wp:posOffset>
                </wp:positionV>
                <wp:extent cx="551815" cy="337820"/>
                <wp:effectExtent l="0" t="26352" r="31432" b="31433"/>
                <wp:wrapNone/>
                <wp:docPr id="182" name="Notched Right Arrow 182"/>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D99E074" w14:textId="77777777" w:rsidR="00713C6B" w:rsidRPr="00D8577C" w:rsidRDefault="00713C6B" w:rsidP="0025175B">
                            <w:pPr>
                              <w:pStyle w:val="NoSpacing"/>
                              <w:jc w:val="center"/>
                              <w:rPr>
                                <w:sz w:val="16"/>
                                <w:szCs w:val="16"/>
                              </w:rPr>
                            </w:pPr>
                            <w:r>
                              <w:rPr>
                                <w:sz w:val="16"/>
                                <w:szCs w:val="16"/>
                              </w:rPr>
                              <w:t>10</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A7851" id="Notched Right Arrow 182" o:spid="_x0000_s1152" type="#_x0000_t94" style="position:absolute;margin-left:226.5pt;margin-top:133.25pt;width:43.45pt;height:26.6pt;rotation:90;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" adj="15096,2924" fillcolor="#dbdbdb" strokecolor="#41719c" strokeweight="1pt">
                <v:textbox style="layout-flow:vertical;mso-layout-flow-alt:bottom-to-top">
                  <w:txbxContent>
                    <w:p w14:paraId="5D99E074" w14:textId="77777777" w:rsidR="00713C6B" w:rsidRPr="00D8577C" w:rsidRDefault="00713C6B" w:rsidP="0025175B">
                      <w:pPr>
                        <w:pStyle w:val="NoSpacing"/>
                        <w:jc w:val="center"/>
                        <w:rPr>
                          <w:sz w:val="16"/>
                          <w:szCs w:val="16"/>
                        </w:rPr>
                      </w:pPr>
                      <w:r>
                        <w:rPr>
                          <w:sz w:val="16"/>
                          <w:szCs w:val="16"/>
                        </w:rPr>
                        <w:t>10</w:t>
                      </w:r>
                    </w:p>
                  </w:txbxContent>
                </v:textbox>
                <w10:wrap anchorx="margin"/>
              </v:shape>
            </w:pict>
          </mc:Fallback>
        </mc:AlternateContent>
      </w:r>
      <w:r w:rsidR="008611F5" w:rsidRPr="004A1AB8">
        <w:rPr>
          <w:rFonts w:eastAsiaTheme="minorHAnsi"/>
          <w:b/>
          <w:bCs/>
          <w:noProof/>
          <w:color w:val="000000"/>
          <w:lang w:val="en-US"/>
        </w:rPr>
        <w:drawing>
          <wp:inline distT="0" distB="0" distL="0" distR="0" wp14:anchorId="65A7F4B4" wp14:editId="776385EA">
            <wp:extent cx="5943600" cy="2748356"/>
            <wp:effectExtent l="0" t="0" r="0" b="0"/>
            <wp:docPr id="24" name="Picture 24" descr="C:\Users\USER\Pictures\SCREEN SHOTS\GL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 SHOTS\GL2_LI.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48356"/>
                    </a:xfrm>
                    <a:prstGeom prst="rect">
                      <a:avLst/>
                    </a:prstGeom>
                    <a:noFill/>
                    <a:ln>
                      <a:noFill/>
                    </a:ln>
                  </pic:spPr>
                </pic:pic>
              </a:graphicData>
            </a:graphic>
          </wp:inline>
        </w:drawing>
      </w:r>
    </w:p>
    <w:p w14:paraId="62124F60" w14:textId="77777777" w:rsidR="00251E82" w:rsidRPr="004A1AB8" w:rsidRDefault="00251E82" w:rsidP="00C928DA">
      <w:pPr>
        <w:autoSpaceDE w:val="0"/>
        <w:autoSpaceDN w:val="0"/>
        <w:adjustRightInd w:val="0"/>
        <w:rPr>
          <w:rFonts w:eastAsiaTheme="minorHAnsi"/>
          <w:b/>
          <w:bCs/>
          <w:color w:val="000000"/>
          <w:lang w:val="en-US"/>
        </w:rPr>
      </w:pPr>
    </w:p>
    <w:p w14:paraId="737BF5A1"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If you have a multicurrency ledger and you are entering details for a</w:t>
      </w:r>
      <w:r w:rsidR="00960D55" w:rsidRPr="004A1AB8">
        <w:rPr>
          <w:rFonts w:eastAsiaTheme="minorHAnsi"/>
          <w:color w:val="000000"/>
          <w:lang w:val="en-US"/>
        </w:rPr>
        <w:t xml:space="preserve"> multicurrency account, you can </w:t>
      </w:r>
      <w:r w:rsidRPr="004A1AB8">
        <w:rPr>
          <w:rFonts w:eastAsiaTheme="minorHAnsi"/>
          <w:color w:val="000000"/>
          <w:lang w:val="en-US"/>
        </w:rPr>
        <w:t>select the source currency, the rate type, and the rate for each detail. Each detail can use a different s</w:t>
      </w:r>
      <w:r w:rsidR="00960D55" w:rsidRPr="004A1AB8">
        <w:rPr>
          <w:rFonts w:eastAsiaTheme="minorHAnsi"/>
          <w:color w:val="000000"/>
          <w:lang w:val="en-US"/>
        </w:rPr>
        <w:t xml:space="preserve">ource </w:t>
      </w:r>
      <w:r w:rsidRPr="004A1AB8">
        <w:rPr>
          <w:rFonts w:eastAsiaTheme="minorHAnsi"/>
          <w:color w:val="000000"/>
          <w:lang w:val="en-US"/>
        </w:rPr>
        <w:t>currency, and you can override the displayed exchange rates as required.</w:t>
      </w:r>
    </w:p>
    <w:p w14:paraId="758B26EF" w14:textId="77777777" w:rsidR="00C928DA" w:rsidRPr="004A1AB8" w:rsidRDefault="00C928DA" w:rsidP="00C928DA">
      <w:pPr>
        <w:autoSpaceDE w:val="0"/>
        <w:autoSpaceDN w:val="0"/>
        <w:adjustRightInd w:val="0"/>
        <w:rPr>
          <w:rFonts w:eastAsiaTheme="minorHAnsi"/>
          <w:color w:val="000000"/>
          <w:lang w:val="en-US"/>
        </w:rPr>
      </w:pPr>
    </w:p>
    <w:p w14:paraId="76618BFE"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6. </w:t>
      </w:r>
      <w:r w:rsidR="00C928DA" w:rsidRPr="004A1AB8">
        <w:rPr>
          <w:rFonts w:eastAsiaTheme="minorHAnsi"/>
          <w:color w:val="000000"/>
          <w:lang w:val="en-US"/>
        </w:rPr>
        <w:t xml:space="preserve">To view or edit optional fields for a selected detail, click the </w:t>
      </w:r>
      <w:r w:rsidR="00C928DA" w:rsidRPr="004A1AB8">
        <w:rPr>
          <w:rFonts w:eastAsiaTheme="minorHAnsi"/>
          <w:b/>
          <w:bCs/>
          <w:color w:val="000000"/>
          <w:lang w:val="en-US"/>
        </w:rPr>
        <w:t xml:space="preserve">Optional Fields </w:t>
      </w:r>
      <w:r w:rsidRPr="004A1AB8">
        <w:rPr>
          <w:rFonts w:eastAsiaTheme="minorHAnsi"/>
          <w:color w:val="000000"/>
          <w:lang w:val="en-US"/>
        </w:rPr>
        <w:t xml:space="preserve">section of the detail column </w:t>
      </w:r>
      <w:r w:rsidR="00C928DA" w:rsidRPr="004A1AB8">
        <w:rPr>
          <w:rFonts w:eastAsiaTheme="minorHAnsi"/>
          <w:color w:val="000000"/>
          <w:lang w:val="en-US"/>
        </w:rPr>
        <w:t>and click the Finder button to select from the available options</w:t>
      </w:r>
    </w:p>
    <w:p w14:paraId="17448224" w14:textId="77777777" w:rsidR="008611F5" w:rsidRPr="004A1AB8" w:rsidRDefault="008611F5" w:rsidP="00C928DA">
      <w:pPr>
        <w:autoSpaceDE w:val="0"/>
        <w:autoSpaceDN w:val="0"/>
        <w:adjustRightInd w:val="0"/>
        <w:rPr>
          <w:rFonts w:eastAsiaTheme="minorHAnsi"/>
          <w:color w:val="000000"/>
          <w:lang w:val="en-US"/>
        </w:rPr>
      </w:pPr>
    </w:p>
    <w:p w14:paraId="3A416416" w14:textId="77777777" w:rsidR="00E17A30" w:rsidRPr="004A1AB8" w:rsidRDefault="00E17A30" w:rsidP="00C928DA">
      <w:pPr>
        <w:autoSpaceDE w:val="0"/>
        <w:autoSpaceDN w:val="0"/>
        <w:adjustRightInd w:val="0"/>
        <w:rPr>
          <w:rFonts w:eastAsiaTheme="minorHAnsi"/>
          <w:color w:val="000000"/>
          <w:lang w:val="en-US"/>
        </w:rPr>
      </w:pPr>
    </w:p>
    <w:p w14:paraId="79A984FE" w14:textId="5ACD57C2" w:rsidR="00960D55" w:rsidRPr="00020492" w:rsidDel="00BA4381" w:rsidRDefault="00960D55" w:rsidP="00C928DA">
      <w:pPr>
        <w:autoSpaceDE w:val="0"/>
        <w:autoSpaceDN w:val="0"/>
        <w:adjustRightInd w:val="0"/>
        <w:rPr>
          <w:del w:id="537" w:author="Priscilla Hope" w:date="2017-05-30T16:40:00Z"/>
          <w:rFonts w:eastAsiaTheme="minorHAnsi"/>
          <w:i/>
          <w:color w:val="000000"/>
          <w:lang w:val="en-US"/>
          <w:rPrChange w:id="538" w:author="USER" w:date="2017-06-02T16:05:00Z">
            <w:rPr>
              <w:del w:id="539" w:author="Priscilla Hope" w:date="2017-05-30T16:40:00Z"/>
              <w:rFonts w:eastAsiaTheme="minorHAnsi"/>
              <w:color w:val="000000"/>
              <w:lang w:val="en-US"/>
            </w:rPr>
          </w:rPrChange>
        </w:rPr>
      </w:pPr>
      <w:r w:rsidRPr="00020492">
        <w:rPr>
          <w:rFonts w:eastAsiaTheme="minorHAnsi"/>
          <w:i/>
          <w:color w:val="000000"/>
          <w:lang w:val="en-US"/>
          <w:rPrChange w:id="540" w:author="USER" w:date="2017-06-02T16:05:00Z">
            <w:rPr>
              <w:rFonts w:eastAsiaTheme="minorHAnsi"/>
              <w:color w:val="000000"/>
              <w:lang w:val="en-US"/>
            </w:rPr>
          </w:rPrChange>
        </w:rPr>
        <w:t>T</w:t>
      </w:r>
      <w:r w:rsidR="00C928DA" w:rsidRPr="00020492">
        <w:rPr>
          <w:rFonts w:eastAsiaTheme="minorHAnsi"/>
          <w:i/>
          <w:color w:val="000000"/>
          <w:lang w:val="en-US"/>
          <w:rPrChange w:id="541" w:author="USER" w:date="2017-06-02T16:05:00Z">
            <w:rPr>
              <w:rFonts w:eastAsiaTheme="minorHAnsi"/>
              <w:color w:val="000000"/>
              <w:lang w:val="en-US"/>
            </w:rPr>
          </w:rPrChange>
        </w:rPr>
        <w:t xml:space="preserve">he Journal Entry </w:t>
      </w:r>
      <w:r w:rsidR="008611F5" w:rsidRPr="00020492">
        <w:rPr>
          <w:rFonts w:eastAsiaTheme="minorHAnsi"/>
          <w:i/>
          <w:color w:val="000000"/>
          <w:lang w:val="en-US"/>
          <w:rPrChange w:id="542" w:author="USER" w:date="2017-06-02T16:05:00Z">
            <w:rPr>
              <w:rFonts w:eastAsiaTheme="minorHAnsi"/>
              <w:color w:val="000000"/>
              <w:lang w:val="en-US"/>
            </w:rPr>
          </w:rPrChange>
        </w:rPr>
        <w:t>Optional Fields screen appears.</w:t>
      </w:r>
      <w:ins w:id="543" w:author="USER" w:date="2017-06-05T13:01:00Z">
        <w:r w:rsidR="00682E2E">
          <w:rPr>
            <w:rFonts w:eastAsiaTheme="minorHAnsi"/>
            <w:i/>
            <w:color w:val="000000"/>
            <w:lang w:val="en-US"/>
          </w:rPr>
          <w:t xml:space="preserve"> </w:t>
        </w:r>
      </w:ins>
    </w:p>
    <w:p w14:paraId="775FFEC7" w14:textId="77777777" w:rsidR="00C928DA" w:rsidRPr="00020492" w:rsidRDefault="00C928DA" w:rsidP="00C928DA">
      <w:pPr>
        <w:autoSpaceDE w:val="0"/>
        <w:autoSpaceDN w:val="0"/>
        <w:adjustRightInd w:val="0"/>
        <w:rPr>
          <w:rFonts w:eastAsiaTheme="minorHAnsi"/>
          <w:i/>
          <w:color w:val="000000"/>
          <w:lang w:val="en-US"/>
          <w:rPrChange w:id="544" w:author="USER" w:date="2017-06-02T16:05:00Z">
            <w:rPr>
              <w:rFonts w:eastAsiaTheme="minorHAnsi"/>
              <w:color w:val="000000"/>
              <w:lang w:val="en-US"/>
            </w:rPr>
          </w:rPrChange>
        </w:rPr>
      </w:pPr>
      <w:r w:rsidRPr="00020492">
        <w:rPr>
          <w:rFonts w:eastAsiaTheme="minorHAnsi"/>
          <w:i/>
          <w:color w:val="000000"/>
          <w:lang w:val="en-US"/>
          <w:rPrChange w:id="545" w:author="USER" w:date="2017-06-02T16:05:00Z">
            <w:rPr>
              <w:rFonts w:eastAsiaTheme="minorHAnsi"/>
              <w:color w:val="000000"/>
              <w:lang w:val="en-US"/>
            </w:rPr>
          </w:rPrChange>
        </w:rPr>
        <w:t>You can add or delete optional fields for the detail. However, you can add only o</w:t>
      </w:r>
      <w:r w:rsidR="00960D55" w:rsidRPr="00020492">
        <w:rPr>
          <w:rFonts w:eastAsiaTheme="minorHAnsi"/>
          <w:i/>
          <w:color w:val="000000"/>
          <w:lang w:val="en-US"/>
          <w:rPrChange w:id="546" w:author="USER" w:date="2017-06-02T16:05:00Z">
            <w:rPr>
              <w:rFonts w:eastAsiaTheme="minorHAnsi"/>
              <w:color w:val="000000"/>
              <w:lang w:val="en-US"/>
            </w:rPr>
          </w:rPrChange>
        </w:rPr>
        <w:t xml:space="preserve">ptional transaction fields that </w:t>
      </w:r>
      <w:r w:rsidRPr="00020492">
        <w:rPr>
          <w:rFonts w:eastAsiaTheme="minorHAnsi"/>
          <w:i/>
          <w:color w:val="000000"/>
          <w:lang w:val="en-US"/>
          <w:rPrChange w:id="547" w:author="USER" w:date="2017-06-02T16:05:00Z">
            <w:rPr>
              <w:rFonts w:eastAsiaTheme="minorHAnsi"/>
              <w:color w:val="000000"/>
              <w:lang w:val="en-US"/>
            </w:rPr>
          </w:rPrChange>
        </w:rPr>
        <w:t>are defined for the account.</w:t>
      </w:r>
    </w:p>
    <w:p w14:paraId="38BE17E6" w14:textId="77777777" w:rsidR="00960D55" w:rsidRPr="004A1AB8" w:rsidRDefault="00960D55" w:rsidP="00C928DA">
      <w:pPr>
        <w:autoSpaceDE w:val="0"/>
        <w:autoSpaceDN w:val="0"/>
        <w:adjustRightInd w:val="0"/>
        <w:rPr>
          <w:rFonts w:eastAsiaTheme="minorHAnsi"/>
          <w:b/>
          <w:bCs/>
          <w:color w:val="000000"/>
          <w:lang w:val="en-US"/>
        </w:rPr>
      </w:pPr>
    </w:p>
    <w:p w14:paraId="6FA792EA" w14:textId="77777777" w:rsidR="00960D55" w:rsidRPr="004A1AB8" w:rsidRDefault="00960D55" w:rsidP="00C928DA">
      <w:pPr>
        <w:autoSpaceDE w:val="0"/>
        <w:autoSpaceDN w:val="0"/>
        <w:adjustRightInd w:val="0"/>
        <w:rPr>
          <w:rFonts w:eastAsiaTheme="minorHAnsi"/>
          <w:b/>
          <w:bCs/>
          <w:color w:val="000000"/>
          <w:lang w:val="en-US"/>
        </w:rPr>
      </w:pPr>
    </w:p>
    <w:p w14:paraId="0ABC1C56" w14:textId="77777777"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Note:</w:t>
      </w:r>
    </w:p>
    <w:p w14:paraId="6D97D67F"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You can also change the value for the optional field, as follows:</w:t>
      </w:r>
    </w:p>
    <w:p w14:paraId="750CBC5F" w14:textId="77777777" w:rsidR="00960D55" w:rsidRPr="004A1AB8" w:rsidRDefault="00960D55" w:rsidP="00C928DA">
      <w:pPr>
        <w:autoSpaceDE w:val="0"/>
        <w:autoSpaceDN w:val="0"/>
        <w:adjustRightInd w:val="0"/>
        <w:rPr>
          <w:rFonts w:eastAsiaTheme="minorHAnsi"/>
          <w:color w:val="000000"/>
          <w:lang w:val="en-US"/>
        </w:rPr>
      </w:pPr>
    </w:p>
    <w:p w14:paraId="04A37AA2" w14:textId="39F943AC" w:rsidR="00C928DA" w:rsidRPr="00020492" w:rsidRDefault="00960D55" w:rsidP="00C928DA">
      <w:pPr>
        <w:autoSpaceDE w:val="0"/>
        <w:autoSpaceDN w:val="0"/>
        <w:adjustRightInd w:val="0"/>
        <w:rPr>
          <w:rFonts w:eastAsiaTheme="minorHAnsi"/>
          <w:i/>
          <w:color w:val="000000"/>
          <w:lang w:val="en-US"/>
          <w:rPrChange w:id="548" w:author="USER" w:date="2017-06-02T16:06:00Z">
            <w:rPr>
              <w:rFonts w:eastAsiaTheme="minorHAnsi"/>
              <w:color w:val="000000"/>
              <w:lang w:val="en-US"/>
            </w:rPr>
          </w:rPrChange>
        </w:rPr>
      </w:pPr>
      <w:del w:id="549" w:author="Priscilla Hope" w:date="2017-05-30T16:41:00Z">
        <w:r w:rsidRPr="00020492" w:rsidDel="00BA4381">
          <w:rPr>
            <w:rFonts w:eastAsiaTheme="minorHAnsi"/>
            <w:i/>
            <w:color w:val="000000"/>
            <w:lang w:val="en-US"/>
            <w:rPrChange w:id="550" w:author="USER" w:date="2017-06-02T16:06:00Z">
              <w:rPr>
                <w:rFonts w:eastAsiaTheme="minorHAnsi"/>
                <w:color w:val="000000"/>
                <w:lang w:val="en-US"/>
              </w:rPr>
            </w:rPrChange>
          </w:rPr>
          <w:delText xml:space="preserve"> </w:delText>
        </w:r>
      </w:del>
      <w:del w:id="551" w:author="Priscilla Hope" w:date="2017-05-30T16:40:00Z">
        <w:r w:rsidRPr="00020492" w:rsidDel="00BA4381">
          <w:rPr>
            <w:rFonts w:eastAsiaTheme="minorHAnsi"/>
            <w:i/>
            <w:color w:val="000000"/>
            <w:lang w:val="en-US"/>
            <w:rPrChange w:id="552" w:author="USER" w:date="2017-06-02T16:06:00Z">
              <w:rPr>
                <w:rFonts w:eastAsiaTheme="minorHAnsi"/>
                <w:color w:val="000000"/>
                <w:lang w:val="en-US"/>
              </w:rPr>
            </w:rPrChange>
          </w:rPr>
          <w:delText xml:space="preserve"> </w:delText>
        </w:r>
      </w:del>
      <w:del w:id="553" w:author="Priscilla Hope" w:date="2017-05-30T16:41:00Z">
        <w:r w:rsidRPr="00020492" w:rsidDel="00BA4381">
          <w:rPr>
            <w:rFonts w:eastAsiaTheme="minorHAnsi"/>
            <w:i/>
            <w:color w:val="000000"/>
            <w:lang w:val="en-US"/>
            <w:rPrChange w:id="554" w:author="USER" w:date="2017-06-02T16:06:00Z">
              <w:rPr>
                <w:rFonts w:eastAsiaTheme="minorHAnsi"/>
                <w:color w:val="000000"/>
                <w:lang w:val="en-US"/>
              </w:rPr>
            </w:rPrChange>
          </w:rPr>
          <w:delText xml:space="preserve"> </w:delText>
        </w:r>
      </w:del>
      <w:r w:rsidRPr="00020492">
        <w:rPr>
          <w:rFonts w:eastAsiaTheme="minorHAnsi"/>
          <w:i/>
          <w:color w:val="000000"/>
          <w:lang w:val="en-US"/>
          <w:rPrChange w:id="555" w:author="USER" w:date="2017-06-02T16:06:00Z">
            <w:rPr>
              <w:rFonts w:eastAsiaTheme="minorHAnsi"/>
              <w:color w:val="000000"/>
              <w:lang w:val="en-US"/>
            </w:rPr>
          </w:rPrChange>
        </w:rPr>
        <w:t xml:space="preserve"> </w:t>
      </w:r>
      <w:r w:rsidR="00C928DA" w:rsidRPr="00020492">
        <w:rPr>
          <w:rFonts w:eastAsiaTheme="minorHAnsi"/>
          <w:i/>
          <w:color w:val="000000"/>
          <w:lang w:val="en-US"/>
          <w:rPrChange w:id="556" w:author="USER" w:date="2017-06-02T16:06:00Z">
            <w:rPr>
              <w:rFonts w:eastAsiaTheme="minorHAnsi"/>
              <w:color w:val="000000"/>
              <w:lang w:val="en-US"/>
            </w:rPr>
          </w:rPrChange>
        </w:rPr>
        <w:t>If the optional field is validated, you must specify a value that is defined for the optional fiel</w:t>
      </w:r>
      <w:r w:rsidRPr="00020492">
        <w:rPr>
          <w:rFonts w:eastAsiaTheme="minorHAnsi"/>
          <w:i/>
          <w:color w:val="000000"/>
          <w:lang w:val="en-US"/>
          <w:rPrChange w:id="557" w:author="USER" w:date="2017-06-02T16:06:00Z">
            <w:rPr>
              <w:rFonts w:eastAsiaTheme="minorHAnsi"/>
              <w:color w:val="000000"/>
              <w:lang w:val="en-US"/>
            </w:rPr>
          </w:rPrChange>
        </w:rPr>
        <w:t xml:space="preserve">d. If </w:t>
      </w:r>
      <w:r w:rsidR="00C928DA" w:rsidRPr="00020492">
        <w:rPr>
          <w:rFonts w:eastAsiaTheme="minorHAnsi"/>
          <w:i/>
          <w:color w:val="000000"/>
          <w:lang w:val="en-US"/>
          <w:rPrChange w:id="558" w:author="USER" w:date="2017-06-02T16:06:00Z">
            <w:rPr>
              <w:rFonts w:eastAsiaTheme="minorHAnsi"/>
              <w:color w:val="000000"/>
              <w:lang w:val="en-US"/>
            </w:rPr>
          </w:rPrChange>
        </w:rPr>
        <w:t>the optional field allows a blank, you can also leave the value blank.</w:t>
      </w:r>
    </w:p>
    <w:p w14:paraId="0EA43E8B" w14:textId="77777777" w:rsidR="00960D55" w:rsidRPr="00020492" w:rsidRDefault="00960D55" w:rsidP="00C928DA">
      <w:pPr>
        <w:autoSpaceDE w:val="0"/>
        <w:autoSpaceDN w:val="0"/>
        <w:adjustRightInd w:val="0"/>
        <w:rPr>
          <w:rFonts w:eastAsiaTheme="minorHAnsi"/>
          <w:i/>
          <w:color w:val="000000"/>
          <w:lang w:val="en-US"/>
          <w:rPrChange w:id="559" w:author="USER" w:date="2017-06-02T16:06:00Z">
            <w:rPr>
              <w:rFonts w:eastAsiaTheme="minorHAnsi"/>
              <w:color w:val="000000"/>
              <w:lang w:val="en-US"/>
            </w:rPr>
          </w:rPrChange>
        </w:rPr>
      </w:pPr>
      <w:r w:rsidRPr="00020492">
        <w:rPr>
          <w:rFonts w:eastAsiaTheme="minorHAnsi"/>
          <w:i/>
          <w:color w:val="000000"/>
          <w:lang w:val="en-US"/>
          <w:rPrChange w:id="560" w:author="USER" w:date="2017-06-02T16:06:00Z">
            <w:rPr>
              <w:rFonts w:eastAsiaTheme="minorHAnsi"/>
              <w:color w:val="000000"/>
              <w:lang w:val="en-US"/>
            </w:rPr>
          </w:rPrChange>
        </w:rPr>
        <w:t xml:space="preserve"> </w:t>
      </w:r>
    </w:p>
    <w:p w14:paraId="4E001BFC" w14:textId="6898190F" w:rsidR="00C928DA" w:rsidRPr="004A1AB8" w:rsidRDefault="00960D55" w:rsidP="00C928DA">
      <w:pPr>
        <w:autoSpaceDE w:val="0"/>
        <w:autoSpaceDN w:val="0"/>
        <w:adjustRightInd w:val="0"/>
        <w:rPr>
          <w:rFonts w:eastAsiaTheme="minorHAnsi"/>
          <w:color w:val="000000"/>
          <w:lang w:val="en-US"/>
        </w:rPr>
      </w:pPr>
      <w:del w:id="561" w:author="Priscilla Hope" w:date="2017-05-30T16:41:00Z">
        <w:r w:rsidRPr="00020492" w:rsidDel="00BA4381">
          <w:rPr>
            <w:rFonts w:eastAsiaTheme="minorHAnsi"/>
            <w:i/>
            <w:color w:val="000000"/>
            <w:lang w:val="en-US"/>
            <w:rPrChange w:id="562" w:author="USER" w:date="2017-06-02T16:06:00Z">
              <w:rPr>
                <w:rFonts w:eastAsiaTheme="minorHAnsi"/>
                <w:color w:val="000000"/>
                <w:lang w:val="en-US"/>
              </w:rPr>
            </w:rPrChange>
          </w:rPr>
          <w:delText xml:space="preserve">   </w:delText>
        </w:r>
      </w:del>
      <w:r w:rsidR="00C928DA" w:rsidRPr="00020492">
        <w:rPr>
          <w:rFonts w:eastAsiaTheme="minorHAnsi"/>
          <w:i/>
          <w:color w:val="000000"/>
          <w:lang w:val="en-US"/>
          <w:rPrChange w:id="563" w:author="USER" w:date="2017-06-02T16:06:00Z">
            <w:rPr>
              <w:rFonts w:eastAsiaTheme="minorHAnsi"/>
              <w:color w:val="000000"/>
              <w:lang w:val="en-US"/>
            </w:rPr>
          </w:rPrChange>
        </w:rPr>
        <w:t>If the optional field is not validated, you can select a defined val</w:t>
      </w:r>
      <w:r w:rsidRPr="00020492">
        <w:rPr>
          <w:rFonts w:eastAsiaTheme="minorHAnsi"/>
          <w:i/>
          <w:color w:val="000000"/>
          <w:lang w:val="en-US"/>
          <w:rPrChange w:id="564" w:author="USER" w:date="2017-06-02T16:06:00Z">
            <w:rPr>
              <w:rFonts w:eastAsiaTheme="minorHAnsi"/>
              <w:color w:val="000000"/>
              <w:lang w:val="en-US"/>
            </w:rPr>
          </w:rPrChange>
        </w:rPr>
        <w:t xml:space="preserve">ue, or you can enter any value, </w:t>
      </w:r>
      <w:r w:rsidR="00C928DA" w:rsidRPr="00020492">
        <w:rPr>
          <w:rFonts w:eastAsiaTheme="minorHAnsi"/>
          <w:i/>
          <w:color w:val="000000"/>
          <w:lang w:val="en-US"/>
          <w:rPrChange w:id="565" w:author="USER" w:date="2017-06-02T16:06:00Z">
            <w:rPr>
              <w:rFonts w:eastAsiaTheme="minorHAnsi"/>
              <w:color w:val="000000"/>
              <w:lang w:val="en-US"/>
            </w:rPr>
          </w:rPrChange>
        </w:rPr>
        <w:t>providing your entry does not exceed the length specified for the optional field.</w:t>
      </w:r>
    </w:p>
    <w:p w14:paraId="753E62F1" w14:textId="77777777" w:rsidR="00960D55" w:rsidRPr="004A1AB8" w:rsidRDefault="00960D55" w:rsidP="00C928DA">
      <w:pPr>
        <w:autoSpaceDE w:val="0"/>
        <w:autoSpaceDN w:val="0"/>
        <w:adjustRightInd w:val="0"/>
        <w:rPr>
          <w:rFonts w:eastAsiaTheme="minorHAnsi"/>
          <w:color w:val="000000"/>
          <w:lang w:val="en-US"/>
        </w:rPr>
      </w:pPr>
    </w:p>
    <w:p w14:paraId="7566B3EE" w14:textId="2E064AFD" w:rsidR="00021956" w:rsidDel="00BA4381" w:rsidRDefault="00C928DA" w:rsidP="00021956">
      <w:pPr>
        <w:autoSpaceDE w:val="0"/>
        <w:autoSpaceDN w:val="0"/>
        <w:adjustRightInd w:val="0"/>
        <w:rPr>
          <w:del w:id="566" w:author="Priscilla Hope" w:date="2017-05-30T16:41:00Z"/>
          <w:rFonts w:eastAsiaTheme="minorHAnsi"/>
          <w:color w:val="000000"/>
          <w:lang w:val="en-US"/>
        </w:rPr>
      </w:pPr>
      <w:r w:rsidRPr="004A1AB8">
        <w:rPr>
          <w:rFonts w:eastAsiaTheme="minorHAnsi"/>
          <w:color w:val="000000"/>
          <w:lang w:val="en-US"/>
        </w:rPr>
        <w:t xml:space="preserve">7. Click </w:t>
      </w:r>
      <w:r w:rsidRPr="004A1AB8">
        <w:rPr>
          <w:rFonts w:eastAsiaTheme="minorHAnsi"/>
          <w:b/>
          <w:bCs/>
          <w:color w:val="000000"/>
          <w:lang w:val="en-US"/>
        </w:rPr>
        <w:t>Save</w:t>
      </w:r>
      <w:r w:rsidR="00021956">
        <w:rPr>
          <w:rFonts w:eastAsiaTheme="minorHAnsi"/>
          <w:color w:val="000000"/>
          <w:lang w:val="en-US"/>
        </w:rPr>
        <w:t>.</w:t>
      </w:r>
    </w:p>
    <w:p w14:paraId="00119F63" w14:textId="578094F8" w:rsidR="00021956" w:rsidRDefault="00021956">
      <w:pPr>
        <w:autoSpaceDE w:val="0"/>
        <w:autoSpaceDN w:val="0"/>
        <w:adjustRightInd w:val="0"/>
        <w:rPr>
          <w:rFonts w:eastAsiaTheme="minorHAnsi"/>
          <w:color w:val="000000"/>
          <w:lang w:val="en-US"/>
        </w:rPr>
        <w:pPrChange w:id="567" w:author="Priscilla Hope" w:date="2017-05-30T16:41:00Z">
          <w:pPr>
            <w:spacing w:after="200" w:line="276" w:lineRule="auto"/>
          </w:pPr>
        </w:pPrChange>
      </w:pPr>
      <w:del w:id="568" w:author="Priscilla Hope" w:date="2017-05-30T16:41:00Z">
        <w:r w:rsidDel="00BA4381">
          <w:rPr>
            <w:rFonts w:eastAsiaTheme="minorHAnsi"/>
            <w:color w:val="000000"/>
            <w:lang w:val="en-US"/>
          </w:rPr>
          <w:br w:type="page"/>
        </w:r>
      </w:del>
    </w:p>
    <w:p w14:paraId="3F1C380F" w14:textId="2B351D6F" w:rsidR="00C928DA" w:rsidRPr="00A15017" w:rsidRDefault="00C928DA" w:rsidP="00A15017">
      <w:pPr>
        <w:pStyle w:val="Heading3"/>
        <w:rPr>
          <w:rFonts w:eastAsiaTheme="minorHAnsi"/>
          <w:lang w:val="en-US"/>
        </w:rPr>
      </w:pPr>
      <w:bookmarkStart w:id="569" w:name="_Toc480286520"/>
      <w:r w:rsidRPr="004A1AB8">
        <w:rPr>
          <w:rFonts w:eastAsiaTheme="minorHAnsi"/>
          <w:lang w:val="en-US"/>
        </w:rPr>
        <w:lastRenderedPageBreak/>
        <w:t>Posting Transaction Batches</w:t>
      </w:r>
      <w:r w:rsidR="00A15017">
        <w:rPr>
          <w:rFonts w:eastAsiaTheme="minorHAnsi"/>
          <w:lang w:val="en-US"/>
        </w:rPr>
        <w:t xml:space="preserve"> (</w:t>
      </w:r>
      <w:r w:rsidR="00A15017" w:rsidRPr="004A1AB8">
        <w:rPr>
          <w:rFonts w:eastAsiaTheme="minorHAnsi"/>
          <w:lang w:val="en-US"/>
        </w:rPr>
        <w:t xml:space="preserve">After </w:t>
      </w:r>
      <w:r w:rsidR="00A15017">
        <w:rPr>
          <w:rFonts w:eastAsiaTheme="minorHAnsi"/>
          <w:lang w:val="en-US"/>
        </w:rPr>
        <w:t>adding journal entries)</w:t>
      </w:r>
      <w:bookmarkEnd w:id="569"/>
    </w:p>
    <w:p w14:paraId="389F7FE7"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The process of transferring information from a batch of transactions to the ge</w:t>
      </w:r>
      <w:r w:rsidR="00960D55" w:rsidRPr="004A1AB8">
        <w:rPr>
          <w:rFonts w:eastAsiaTheme="minorHAnsi"/>
          <w:color w:val="000000"/>
          <w:lang w:val="en-US"/>
        </w:rPr>
        <w:t xml:space="preserve">neral ledger accounts is called </w:t>
      </w:r>
      <w:r w:rsidRPr="004A1AB8">
        <w:rPr>
          <w:rFonts w:eastAsiaTheme="minorHAnsi"/>
          <w:color w:val="000000"/>
          <w:lang w:val="en-US"/>
        </w:rPr>
        <w:t>posting. General Ledger lets you post transactions directly to accounts, or post t</w:t>
      </w:r>
      <w:r w:rsidR="00960D55" w:rsidRPr="004A1AB8">
        <w:rPr>
          <w:rFonts w:eastAsiaTheme="minorHAnsi"/>
          <w:color w:val="000000"/>
          <w:lang w:val="en-US"/>
        </w:rPr>
        <w:t xml:space="preserve">hem provisionally to test their </w:t>
      </w:r>
      <w:r w:rsidRPr="004A1AB8">
        <w:rPr>
          <w:rFonts w:eastAsiaTheme="minorHAnsi"/>
          <w:color w:val="000000"/>
          <w:lang w:val="en-US"/>
        </w:rPr>
        <w:t>effect.</w:t>
      </w:r>
    </w:p>
    <w:p w14:paraId="59FA89F9" w14:textId="77777777" w:rsidR="00960D55" w:rsidRPr="004A1AB8" w:rsidRDefault="00960D55" w:rsidP="00C928DA">
      <w:pPr>
        <w:autoSpaceDE w:val="0"/>
        <w:autoSpaceDN w:val="0"/>
        <w:adjustRightInd w:val="0"/>
        <w:rPr>
          <w:rFonts w:eastAsiaTheme="minorHAnsi"/>
          <w:color w:val="000000"/>
          <w:lang w:val="en-US"/>
        </w:rPr>
      </w:pPr>
    </w:p>
    <w:p w14:paraId="7B8BF31D"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You can post batches from the following screens:</w:t>
      </w:r>
    </w:p>
    <w:p w14:paraId="42FAA1B0" w14:textId="77777777"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14:paraId="2419A40C"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Post Batches. </w:t>
      </w:r>
      <w:r w:rsidR="00C928DA" w:rsidRPr="004A1AB8">
        <w:rPr>
          <w:rFonts w:eastAsiaTheme="minorHAnsi"/>
          <w:color w:val="000000"/>
          <w:lang w:val="en-US"/>
        </w:rPr>
        <w:t>Post a single batch, a range of batches, or all unposted batches.</w:t>
      </w:r>
    </w:p>
    <w:p w14:paraId="06B7224D" w14:textId="77777777"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14:paraId="3AAB9174"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Batch List. </w:t>
      </w:r>
      <w:r w:rsidR="00C928DA" w:rsidRPr="004A1AB8">
        <w:rPr>
          <w:rFonts w:eastAsiaTheme="minorHAnsi"/>
          <w:color w:val="000000"/>
          <w:lang w:val="en-US"/>
        </w:rPr>
        <w:t>Post a single batch or all unposted batches.</w:t>
      </w:r>
    </w:p>
    <w:p w14:paraId="62F7F2CB" w14:textId="77777777" w:rsidR="00960D55" w:rsidRPr="004A1AB8" w:rsidRDefault="00960D55" w:rsidP="00C928DA">
      <w:pPr>
        <w:autoSpaceDE w:val="0"/>
        <w:autoSpaceDN w:val="0"/>
        <w:adjustRightInd w:val="0"/>
        <w:rPr>
          <w:rFonts w:eastAsiaTheme="minorHAnsi"/>
          <w:b/>
          <w:bCs/>
          <w:color w:val="000000"/>
          <w:lang w:val="en-US"/>
        </w:rPr>
      </w:pPr>
    </w:p>
    <w:p w14:paraId="5D2A45EA"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On the G/L Batch List screen, you cannot provisionally post all batche</w:t>
      </w:r>
      <w:r w:rsidR="00960D55" w:rsidRPr="004A1AB8">
        <w:rPr>
          <w:rFonts w:eastAsiaTheme="minorHAnsi"/>
          <w:color w:val="000000"/>
          <w:lang w:val="en-US"/>
        </w:rPr>
        <w:t xml:space="preserve">s, though you can provisionally </w:t>
      </w:r>
      <w:r w:rsidRPr="004A1AB8">
        <w:rPr>
          <w:rFonts w:eastAsiaTheme="minorHAnsi"/>
          <w:color w:val="000000"/>
          <w:lang w:val="en-US"/>
        </w:rPr>
        <w:t>post individual batches.</w:t>
      </w:r>
    </w:p>
    <w:p w14:paraId="39C8F8A0" w14:textId="77777777"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14:paraId="6DF6EB10" w14:textId="77777777"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Journal Entry. </w:t>
      </w:r>
      <w:r w:rsidR="00C928DA" w:rsidRPr="004A1AB8">
        <w:rPr>
          <w:rFonts w:eastAsiaTheme="minorHAnsi"/>
          <w:color w:val="000000"/>
          <w:lang w:val="en-US"/>
        </w:rPr>
        <w:t>Post a single batch.</w:t>
      </w:r>
    </w:p>
    <w:p w14:paraId="34A4B5F5" w14:textId="77777777" w:rsidR="00960D55" w:rsidRPr="004A1AB8" w:rsidRDefault="00960D55" w:rsidP="00C928DA">
      <w:pPr>
        <w:autoSpaceDE w:val="0"/>
        <w:autoSpaceDN w:val="0"/>
        <w:adjustRightInd w:val="0"/>
        <w:rPr>
          <w:rFonts w:eastAsiaTheme="minorHAnsi"/>
          <w:b/>
          <w:bCs/>
          <w:color w:val="000000"/>
          <w:lang w:val="en-US"/>
        </w:rPr>
      </w:pPr>
    </w:p>
    <w:p w14:paraId="2DE53645"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On the G/L Journal Entry screen, you cannot provisionally post batches.</w:t>
      </w:r>
    </w:p>
    <w:p w14:paraId="4D5FCCBB" w14:textId="77777777" w:rsidR="00960D55" w:rsidRPr="004A1AB8" w:rsidRDefault="00960D55" w:rsidP="00C928DA">
      <w:pPr>
        <w:autoSpaceDE w:val="0"/>
        <w:autoSpaceDN w:val="0"/>
        <w:adjustRightInd w:val="0"/>
        <w:rPr>
          <w:rFonts w:eastAsiaTheme="minorHAnsi"/>
          <w:color w:val="396AA8"/>
          <w:lang w:val="en-US"/>
        </w:rPr>
      </w:pPr>
    </w:p>
    <w:p w14:paraId="6F3E0FB3" w14:textId="77777777" w:rsidR="00C928DA" w:rsidRPr="004A1AB8" w:rsidRDefault="00C928DA" w:rsidP="00C928DA">
      <w:pPr>
        <w:autoSpaceDE w:val="0"/>
        <w:autoSpaceDN w:val="0"/>
        <w:adjustRightInd w:val="0"/>
        <w:rPr>
          <w:rFonts w:eastAsiaTheme="minorHAnsi"/>
          <w:color w:val="396AA8"/>
          <w:lang w:val="en-US"/>
        </w:rPr>
      </w:pPr>
      <w:r w:rsidRPr="004A1AB8">
        <w:rPr>
          <w:rFonts w:eastAsiaTheme="minorHAnsi"/>
          <w:color w:val="396AA8"/>
          <w:lang w:val="en-US"/>
        </w:rPr>
        <w:t>Before you start</w:t>
      </w:r>
    </w:p>
    <w:p w14:paraId="3AED4A34" w14:textId="77777777"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post transaction batches from the G/L Post Batches screen:</w:t>
      </w:r>
    </w:p>
    <w:p w14:paraId="3C447040" w14:textId="77777777" w:rsidR="00EB0861" w:rsidRPr="004A1AB8" w:rsidRDefault="00EB0861" w:rsidP="00C928DA">
      <w:pPr>
        <w:autoSpaceDE w:val="0"/>
        <w:autoSpaceDN w:val="0"/>
        <w:adjustRightInd w:val="0"/>
        <w:rPr>
          <w:rFonts w:eastAsiaTheme="minorHAnsi"/>
          <w:color w:val="000000"/>
          <w:lang w:val="en-US"/>
        </w:rPr>
      </w:pPr>
    </w:p>
    <w:p w14:paraId="28932C68" w14:textId="068FB8BF" w:rsidR="00C928DA" w:rsidRDefault="00960D55" w:rsidP="00C928DA">
      <w:pPr>
        <w:autoSpaceDE w:val="0"/>
        <w:autoSpaceDN w:val="0"/>
        <w:adjustRightInd w:val="0"/>
        <w:rPr>
          <w:ins w:id="570" w:author="Priscilla Hope" w:date="2017-05-30T16:42:00Z"/>
          <w:rFonts w:eastAsiaTheme="minorHAnsi"/>
          <w:color w:val="000000"/>
          <w:lang w:val="en-US"/>
        </w:rPr>
      </w:pPr>
      <w:r w:rsidRPr="004A1AB8">
        <w:rPr>
          <w:rFonts w:eastAsiaTheme="minorHAnsi"/>
          <w:color w:val="000000"/>
          <w:lang w:val="en-US"/>
        </w:rPr>
        <w:t xml:space="preserve">1. </w:t>
      </w:r>
      <w:r w:rsidR="00C928DA" w:rsidRPr="004A1AB8">
        <w:rPr>
          <w:rFonts w:eastAsiaTheme="minorHAnsi"/>
          <w:color w:val="000000"/>
          <w:lang w:val="en-US"/>
        </w:rPr>
        <w:t xml:space="preserve">Open </w:t>
      </w:r>
      <w:r w:rsidR="00C928DA" w:rsidRPr="004A1AB8">
        <w:rPr>
          <w:rFonts w:eastAsiaTheme="minorHAnsi"/>
          <w:b/>
          <w:bCs/>
          <w:color w:val="000000"/>
          <w:lang w:val="en-US"/>
        </w:rPr>
        <w:t xml:space="preserve">General Ledger </w:t>
      </w:r>
      <w:r w:rsidR="00C928DA" w:rsidRPr="004A1AB8">
        <w:rPr>
          <w:rFonts w:eastAsiaTheme="minorHAnsi"/>
          <w:color w:val="000000"/>
          <w:lang w:val="en-US"/>
        </w:rPr>
        <w:t xml:space="preserve">&gt; </w:t>
      </w:r>
      <w:r w:rsidRPr="004A1AB8">
        <w:rPr>
          <w:rFonts w:eastAsiaTheme="minorHAnsi"/>
          <w:b/>
          <w:bCs/>
          <w:color w:val="000000"/>
          <w:lang w:val="en-US"/>
        </w:rPr>
        <w:t>G/L Transactions</w:t>
      </w:r>
      <w:r w:rsidR="00C928DA" w:rsidRPr="004A1AB8">
        <w:rPr>
          <w:rFonts w:eastAsiaTheme="minorHAnsi"/>
          <w:color w:val="000000"/>
          <w:lang w:val="en-US"/>
        </w:rPr>
        <w:t xml:space="preserve"> &gt; </w:t>
      </w:r>
      <w:r w:rsidR="00C928DA" w:rsidRPr="004A1AB8">
        <w:rPr>
          <w:rFonts w:eastAsiaTheme="minorHAnsi"/>
          <w:b/>
          <w:bCs/>
          <w:color w:val="000000"/>
          <w:lang w:val="en-US"/>
        </w:rPr>
        <w:t>Post Batches</w:t>
      </w:r>
      <w:r w:rsidR="00C928DA" w:rsidRPr="004A1AB8">
        <w:rPr>
          <w:rFonts w:eastAsiaTheme="minorHAnsi"/>
          <w:color w:val="000000"/>
          <w:lang w:val="en-US"/>
        </w:rPr>
        <w:t>.</w:t>
      </w:r>
    </w:p>
    <w:p w14:paraId="2F489949" w14:textId="77777777" w:rsidR="00BA4381" w:rsidRPr="004A1AB8" w:rsidRDefault="00BA4381" w:rsidP="00C928DA">
      <w:pPr>
        <w:autoSpaceDE w:val="0"/>
        <w:autoSpaceDN w:val="0"/>
        <w:adjustRightInd w:val="0"/>
        <w:rPr>
          <w:rFonts w:eastAsiaTheme="minorHAnsi"/>
          <w:color w:val="000000"/>
          <w:lang w:val="en-US"/>
        </w:rPr>
      </w:pPr>
    </w:p>
    <w:p w14:paraId="311B4D80" w14:textId="5E121D27" w:rsidR="00EB0861" w:rsidRPr="004A1AB8" w:rsidRDefault="00682E2E" w:rsidP="00C928DA">
      <w:pPr>
        <w:autoSpaceDE w:val="0"/>
        <w:autoSpaceDN w:val="0"/>
        <w:adjustRightInd w:val="0"/>
        <w:rPr>
          <w:rFonts w:eastAsiaTheme="minorHAnsi"/>
          <w:color w:val="000000"/>
          <w:lang w:val="en-US"/>
        </w:rPr>
      </w:pPr>
      <w:r>
        <w:rPr>
          <w:noProof/>
          <w:lang w:val="en-US"/>
        </w:rPr>
        <mc:AlternateContent>
          <mc:Choice Requires="wps">
            <w:drawing>
              <wp:anchor distT="0" distB="0" distL="114300" distR="114300" simplePos="0" relativeHeight="251928576" behindDoc="0" locked="0" layoutInCell="1" allowOverlap="1" wp14:anchorId="40154AC2" wp14:editId="63BCDA7D">
                <wp:simplePos x="0" y="0"/>
                <wp:positionH relativeFrom="column">
                  <wp:posOffset>1838325</wp:posOffset>
                </wp:positionH>
                <wp:positionV relativeFrom="paragraph">
                  <wp:posOffset>1331594</wp:posOffset>
                </wp:positionV>
                <wp:extent cx="381000" cy="409575"/>
                <wp:effectExtent l="19050" t="19050" r="19050" b="47625"/>
                <wp:wrapNone/>
                <wp:docPr id="187" name="Notched Right Arrow 187"/>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2CC71F56" w14:textId="77777777" w:rsidR="00713C6B" w:rsidRPr="00E35407" w:rsidRDefault="00713C6B" w:rsidP="0025175B">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54AC2" id="Notched Right Arrow 187" o:spid="_x0000_s1153" type="#_x0000_t94" style="position:absolute;margin-left:144.75pt;margin-top:104.85pt;width:30pt;height:3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" adj="10800" fillcolor="#dbdbdb" strokecolor="#41719c" strokeweight="1pt">
                <v:textbox>
                  <w:txbxContent>
                    <w:p w14:paraId="2CC71F56" w14:textId="77777777" w:rsidR="00713C6B" w:rsidRPr="00E35407" w:rsidRDefault="00713C6B" w:rsidP="0025175B">
                      <w:pPr>
                        <w:rPr>
                          <w:sz w:val="16"/>
                          <w:szCs w:val="16"/>
                        </w:rPr>
                      </w:pPr>
                      <w:r>
                        <w:rPr>
                          <w:sz w:val="16"/>
                          <w:szCs w:val="16"/>
                        </w:rPr>
                        <w:t>3</w:t>
                      </w:r>
                    </w:p>
                  </w:txbxContent>
                </v:textbox>
              </v:shape>
            </w:pict>
          </mc:Fallback>
        </mc:AlternateContent>
      </w:r>
      <w:r w:rsidR="00476C95">
        <w:rPr>
          <w:noProof/>
          <w:lang w:val="en-US"/>
        </w:rPr>
        <mc:AlternateContent>
          <mc:Choice Requires="wps">
            <w:drawing>
              <wp:anchor distT="0" distB="0" distL="114300" distR="114300" simplePos="0" relativeHeight="251926528" behindDoc="0" locked="0" layoutInCell="1" allowOverlap="1" wp14:anchorId="7058CF3C" wp14:editId="77F549EA">
                <wp:simplePos x="0" y="0"/>
                <wp:positionH relativeFrom="column">
                  <wp:posOffset>-304800</wp:posOffset>
                </wp:positionH>
                <wp:positionV relativeFrom="paragraph">
                  <wp:posOffset>1350645</wp:posOffset>
                </wp:positionV>
                <wp:extent cx="381000" cy="428625"/>
                <wp:effectExtent l="19050" t="19050" r="38100" b="47625"/>
                <wp:wrapNone/>
                <wp:docPr id="186" name="Notched Right Arrow 186"/>
                <wp:cNvGraphicFramePr/>
                <a:graphic xmlns:a="http://schemas.openxmlformats.org/drawingml/2006/main">
                  <a:graphicData uri="http://schemas.microsoft.com/office/word/2010/wordprocessingShape">
                    <wps:wsp>
                      <wps:cNvSpPr/>
                      <wps:spPr>
                        <a:xfrm>
                          <a:off x="0" y="0"/>
                          <a:ext cx="381000" cy="42862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EA10F1A" w14:textId="77777777" w:rsidR="00713C6B" w:rsidRPr="00E35407" w:rsidRDefault="00713C6B" w:rsidP="0025175B">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8CF3C" id="Notched Right Arrow 186" o:spid="_x0000_s1154" type="#_x0000_t94" style="position:absolute;margin-left:-24pt;margin-top:106.35pt;width:30pt;height:33.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" adj="10800" fillcolor="#dbdbdb" strokecolor="#41719c" strokeweight="1pt">
                <v:textbox>
                  <w:txbxContent>
                    <w:p w14:paraId="0EA10F1A" w14:textId="77777777" w:rsidR="00713C6B" w:rsidRPr="00E35407" w:rsidRDefault="00713C6B" w:rsidP="0025175B">
                      <w:pPr>
                        <w:rPr>
                          <w:sz w:val="16"/>
                          <w:szCs w:val="16"/>
                        </w:rPr>
                      </w:pPr>
                      <w:r>
                        <w:rPr>
                          <w:sz w:val="16"/>
                          <w:szCs w:val="16"/>
                        </w:rPr>
                        <w:t>2</w:t>
                      </w:r>
                    </w:p>
                  </w:txbxContent>
                </v:textbox>
              </v:shape>
            </w:pict>
          </mc:Fallback>
        </mc:AlternateContent>
      </w:r>
      <w:r w:rsidR="0025175B">
        <w:rPr>
          <w:noProof/>
          <w:lang w:val="en-US"/>
        </w:rPr>
        <mc:AlternateContent>
          <mc:Choice Requires="wps">
            <w:drawing>
              <wp:anchor distT="0" distB="0" distL="114300" distR="114300" simplePos="0" relativeHeight="251924480" behindDoc="0" locked="0" layoutInCell="1" allowOverlap="1" wp14:anchorId="69FE84C4" wp14:editId="643849E3">
                <wp:simplePos x="0" y="0"/>
                <wp:positionH relativeFrom="margin">
                  <wp:posOffset>2247582</wp:posOffset>
                </wp:positionH>
                <wp:positionV relativeFrom="paragraph">
                  <wp:posOffset>297499</wp:posOffset>
                </wp:positionV>
                <wp:extent cx="551815" cy="337820"/>
                <wp:effectExtent l="0" t="26352" r="31432" b="31433"/>
                <wp:wrapNone/>
                <wp:docPr id="185" name="Notched Right Arrow 18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7AEABE70" w14:textId="77777777" w:rsidR="00713C6B" w:rsidRPr="00D8577C" w:rsidRDefault="00713C6B" w:rsidP="0025175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E84C4" id="Notched Right Arrow 185" o:spid="_x0000_s1155" type="#_x0000_t94" style="position:absolute;margin-left:176.95pt;margin-top:23.45pt;width:43.45pt;height:26.6pt;rotation:90;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" adj="15096,2924" fillcolor="#dbdbdb" strokecolor="#41719c" strokeweight="1pt">
                <v:textbox style="layout-flow:vertical;mso-layout-flow-alt:bottom-to-top">
                  <w:txbxContent>
                    <w:p w14:paraId="7AEABE70" w14:textId="77777777" w:rsidR="00713C6B" w:rsidRPr="00D8577C" w:rsidRDefault="00713C6B" w:rsidP="0025175B">
                      <w:pPr>
                        <w:pStyle w:val="NoSpacing"/>
                        <w:jc w:val="center"/>
                        <w:rPr>
                          <w:sz w:val="16"/>
                          <w:szCs w:val="16"/>
                        </w:rPr>
                      </w:pPr>
                      <w:r>
                        <w:rPr>
                          <w:sz w:val="16"/>
                          <w:szCs w:val="16"/>
                        </w:rPr>
                        <w:t>1</w:t>
                      </w:r>
                    </w:p>
                  </w:txbxContent>
                </v:textbox>
                <w10:wrap anchorx="margin"/>
              </v:shape>
            </w:pict>
          </mc:Fallback>
        </mc:AlternateContent>
      </w:r>
      <w:r w:rsidR="000120F1" w:rsidRPr="004A1AB8">
        <w:rPr>
          <w:rFonts w:eastAsiaTheme="minorHAnsi"/>
          <w:noProof/>
          <w:color w:val="000000"/>
          <w:lang w:val="en-US"/>
        </w:rPr>
        <w:drawing>
          <wp:inline distT="0" distB="0" distL="0" distR="0" wp14:anchorId="5E777EE0" wp14:editId="294B496B">
            <wp:extent cx="5943600" cy="2182827"/>
            <wp:effectExtent l="0" t="0" r="0" b="8255"/>
            <wp:docPr id="13" name="Picture 13" descr="C:\Users\USER\Pictures\SCREEN SHOTS\GL4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GL4_LI (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82827"/>
                    </a:xfrm>
                    <a:prstGeom prst="rect">
                      <a:avLst/>
                    </a:prstGeom>
                    <a:noFill/>
                    <a:ln>
                      <a:noFill/>
                    </a:ln>
                  </pic:spPr>
                </pic:pic>
              </a:graphicData>
            </a:graphic>
          </wp:inline>
        </w:drawing>
      </w:r>
    </w:p>
    <w:p w14:paraId="7F78F86B" w14:textId="77777777" w:rsidR="000120F1" w:rsidRPr="004A1AB8" w:rsidRDefault="000120F1" w:rsidP="00C928DA">
      <w:pPr>
        <w:autoSpaceDE w:val="0"/>
        <w:autoSpaceDN w:val="0"/>
        <w:adjustRightInd w:val="0"/>
        <w:rPr>
          <w:rFonts w:eastAsiaTheme="minorHAnsi"/>
          <w:color w:val="000000"/>
          <w:lang w:val="en-US"/>
        </w:rPr>
      </w:pPr>
    </w:p>
    <w:p w14:paraId="5EDF27AA" w14:textId="77777777" w:rsidR="000120F1" w:rsidRPr="004A1AB8" w:rsidRDefault="000120F1" w:rsidP="00C928DA">
      <w:pPr>
        <w:autoSpaceDE w:val="0"/>
        <w:autoSpaceDN w:val="0"/>
        <w:adjustRightInd w:val="0"/>
        <w:rPr>
          <w:rFonts w:eastAsiaTheme="minorHAnsi"/>
          <w:color w:val="000000"/>
          <w:lang w:val="en-US"/>
        </w:rPr>
      </w:pPr>
    </w:p>
    <w:p w14:paraId="32019C45" w14:textId="3AF21DCF" w:rsidR="00C928DA" w:rsidRDefault="00EB0861" w:rsidP="00C928DA">
      <w:pPr>
        <w:autoSpaceDE w:val="0"/>
        <w:autoSpaceDN w:val="0"/>
        <w:adjustRightInd w:val="0"/>
        <w:rPr>
          <w:ins w:id="571" w:author="Priscilla Hope" w:date="2017-05-30T16:43:00Z"/>
          <w:rFonts w:eastAsiaTheme="minorHAnsi"/>
          <w:color w:val="000000"/>
          <w:lang w:val="en-US"/>
        </w:rPr>
      </w:pPr>
      <w:r w:rsidRPr="004A1AB8">
        <w:rPr>
          <w:rFonts w:eastAsiaTheme="minorHAnsi"/>
          <w:color w:val="000000"/>
          <w:lang w:val="en-US"/>
        </w:rPr>
        <w:t xml:space="preserve">2. </w:t>
      </w:r>
      <w:r w:rsidR="00C928DA" w:rsidRPr="004A1AB8">
        <w:rPr>
          <w:rFonts w:eastAsiaTheme="minorHAnsi"/>
          <w:color w:val="000000"/>
          <w:lang w:val="en-US"/>
        </w:rPr>
        <w:t xml:space="preserve">Specify the batches to post by selecting </w:t>
      </w:r>
      <w:r w:rsidR="00C928DA" w:rsidRPr="004A1AB8">
        <w:rPr>
          <w:rFonts w:eastAsiaTheme="minorHAnsi"/>
          <w:b/>
          <w:bCs/>
          <w:color w:val="000000"/>
          <w:lang w:val="en-US"/>
        </w:rPr>
        <w:t xml:space="preserve">All Batches </w:t>
      </w:r>
      <w:r w:rsidR="00C928DA" w:rsidRPr="004A1AB8">
        <w:rPr>
          <w:rFonts w:eastAsiaTheme="minorHAnsi"/>
          <w:color w:val="000000"/>
          <w:lang w:val="en-US"/>
        </w:rPr>
        <w:t xml:space="preserve">or </w:t>
      </w:r>
      <w:r w:rsidR="00C928DA" w:rsidRPr="004A1AB8">
        <w:rPr>
          <w:rFonts w:eastAsiaTheme="minorHAnsi"/>
          <w:b/>
          <w:bCs/>
          <w:color w:val="000000"/>
          <w:lang w:val="en-US"/>
        </w:rPr>
        <w:t>Range</w:t>
      </w:r>
      <w:r w:rsidR="00C928DA" w:rsidRPr="004A1AB8">
        <w:rPr>
          <w:rFonts w:eastAsiaTheme="minorHAnsi"/>
          <w:color w:val="000000"/>
          <w:lang w:val="en-US"/>
        </w:rPr>
        <w:t>.</w:t>
      </w:r>
    </w:p>
    <w:p w14:paraId="593AAC55" w14:textId="77777777" w:rsidR="00BA4381" w:rsidRPr="004A1AB8" w:rsidRDefault="00BA4381" w:rsidP="00C928DA">
      <w:pPr>
        <w:autoSpaceDE w:val="0"/>
        <w:autoSpaceDN w:val="0"/>
        <w:adjustRightInd w:val="0"/>
        <w:rPr>
          <w:rFonts w:eastAsiaTheme="minorHAnsi"/>
          <w:color w:val="000000"/>
          <w:lang w:val="en-US"/>
        </w:rPr>
      </w:pPr>
    </w:p>
    <w:p w14:paraId="02D4D20B" w14:textId="77777777" w:rsidR="00C928DA" w:rsidRPr="00BA4381" w:rsidRDefault="00C928DA" w:rsidP="00C928DA">
      <w:pPr>
        <w:autoSpaceDE w:val="0"/>
        <w:autoSpaceDN w:val="0"/>
        <w:adjustRightInd w:val="0"/>
        <w:rPr>
          <w:rFonts w:eastAsiaTheme="minorHAnsi"/>
          <w:i/>
          <w:color w:val="000000"/>
          <w:sz w:val="20"/>
          <w:szCs w:val="20"/>
          <w:lang w:val="en-US"/>
          <w:rPrChange w:id="572" w:author="Priscilla Hope" w:date="2017-05-30T16:43:00Z">
            <w:rPr>
              <w:rFonts w:eastAsiaTheme="minorHAnsi"/>
              <w:color w:val="000000"/>
              <w:lang w:val="en-US"/>
            </w:rPr>
          </w:rPrChange>
        </w:rPr>
      </w:pPr>
      <w:r w:rsidRPr="00BA4381">
        <w:rPr>
          <w:rFonts w:eastAsiaTheme="minorHAnsi"/>
          <w:i/>
          <w:color w:val="000000"/>
          <w:sz w:val="20"/>
          <w:szCs w:val="20"/>
          <w:lang w:val="en-US"/>
          <w:rPrChange w:id="573" w:author="Priscilla Hope" w:date="2017-05-30T16:43:00Z">
            <w:rPr>
              <w:rFonts w:eastAsiaTheme="minorHAnsi"/>
              <w:color w:val="000000"/>
              <w:lang w:val="en-US"/>
            </w:rPr>
          </w:rPrChange>
        </w:rPr>
        <w:t>If you want to post a single batch, enter the same batch number for the beginning and end of the range.</w:t>
      </w:r>
      <w:r w:rsidR="0025175B" w:rsidRPr="00BA4381">
        <w:rPr>
          <w:i/>
          <w:noProof/>
          <w:sz w:val="20"/>
          <w:szCs w:val="20"/>
          <w:rPrChange w:id="574" w:author="Priscilla Hope" w:date="2017-05-30T16:43:00Z">
            <w:rPr>
              <w:noProof/>
            </w:rPr>
          </w:rPrChange>
        </w:rPr>
        <w:t xml:space="preserve"> </w:t>
      </w:r>
    </w:p>
    <w:p w14:paraId="398AB4B5" w14:textId="77777777" w:rsidR="00C928DA" w:rsidRPr="004A1AB8" w:rsidRDefault="00C928DA" w:rsidP="00C928DA">
      <w:pPr>
        <w:autoSpaceDE w:val="0"/>
        <w:autoSpaceDN w:val="0"/>
        <w:adjustRightInd w:val="0"/>
        <w:rPr>
          <w:rFonts w:eastAsiaTheme="minorHAnsi"/>
          <w:color w:val="000000"/>
          <w:lang w:val="en-US"/>
        </w:rPr>
      </w:pPr>
    </w:p>
    <w:p w14:paraId="19434CE4" w14:textId="77777777"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C928DA" w:rsidRPr="004A1AB8">
        <w:rPr>
          <w:rFonts w:eastAsiaTheme="minorHAnsi"/>
          <w:color w:val="000000"/>
          <w:lang w:val="en-US"/>
        </w:rPr>
        <w:t xml:space="preserve">Click </w:t>
      </w:r>
      <w:r w:rsidR="00C928DA" w:rsidRPr="004A1AB8">
        <w:rPr>
          <w:rFonts w:eastAsiaTheme="minorHAnsi"/>
          <w:b/>
          <w:bCs/>
          <w:color w:val="000000"/>
          <w:lang w:val="en-US"/>
        </w:rPr>
        <w:t xml:space="preserve">Post </w:t>
      </w:r>
      <w:r w:rsidR="00C928DA" w:rsidRPr="004A1AB8">
        <w:rPr>
          <w:rFonts w:eastAsiaTheme="minorHAnsi"/>
          <w:color w:val="000000"/>
          <w:lang w:val="en-US"/>
        </w:rPr>
        <w:t>to post batches permanently.</w:t>
      </w:r>
    </w:p>
    <w:p w14:paraId="45E975BC" w14:textId="77777777" w:rsidR="00EB0861"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14:paraId="28567BE6" w14:textId="77777777"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commentRangeStart w:id="575"/>
      <w:r w:rsidR="00C928DA" w:rsidRPr="00BA4381">
        <w:rPr>
          <w:rFonts w:eastAsiaTheme="minorHAnsi"/>
          <w:i/>
          <w:color w:val="000000"/>
          <w:sz w:val="20"/>
          <w:szCs w:val="20"/>
          <w:lang w:val="en-US"/>
          <w:rPrChange w:id="576" w:author="Priscilla Hope" w:date="2017-05-30T16:43:00Z">
            <w:rPr>
              <w:rFonts w:eastAsiaTheme="minorHAnsi"/>
              <w:color w:val="000000"/>
              <w:lang w:val="en-US"/>
            </w:rPr>
          </w:rPrChange>
        </w:rPr>
        <w:t>Click Provisional Post to post on a temporary basis.</w:t>
      </w:r>
      <w:commentRangeEnd w:id="575"/>
      <w:r w:rsidR="00BA4381">
        <w:rPr>
          <w:rStyle w:val="CommentReference"/>
        </w:rPr>
        <w:commentReference w:id="575"/>
      </w:r>
    </w:p>
    <w:p w14:paraId="18DBEECA" w14:textId="77777777" w:rsidR="00C928DA" w:rsidRPr="004A1AB8" w:rsidRDefault="00C928DA" w:rsidP="00C928DA">
      <w:pPr>
        <w:autoSpaceDE w:val="0"/>
        <w:autoSpaceDN w:val="0"/>
        <w:adjustRightInd w:val="0"/>
        <w:rPr>
          <w:rFonts w:eastAsiaTheme="minorHAnsi"/>
          <w:color w:val="000000"/>
          <w:lang w:val="en-US"/>
        </w:rPr>
      </w:pPr>
    </w:p>
    <w:p w14:paraId="1C332C02" w14:textId="77777777" w:rsidR="00BA4381" w:rsidRDefault="00BA4381" w:rsidP="00C928DA">
      <w:pPr>
        <w:autoSpaceDE w:val="0"/>
        <w:autoSpaceDN w:val="0"/>
        <w:adjustRightInd w:val="0"/>
        <w:rPr>
          <w:ins w:id="577" w:author="Priscilla Hope" w:date="2017-05-30T16:44:00Z"/>
          <w:rFonts w:eastAsiaTheme="minorHAnsi"/>
          <w:b/>
          <w:bCs/>
          <w:color w:val="000000"/>
          <w:lang w:val="en-US"/>
        </w:rPr>
      </w:pPr>
    </w:p>
    <w:p w14:paraId="486472C1" w14:textId="77777777"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lastRenderedPageBreak/>
        <w:t>To post transaction batches from the G/L Batch List screen:</w:t>
      </w:r>
    </w:p>
    <w:p w14:paraId="509338DE" w14:textId="77777777" w:rsidR="00EB0861" w:rsidRPr="004A1AB8" w:rsidRDefault="00EB0861" w:rsidP="00C928DA">
      <w:pPr>
        <w:autoSpaceDE w:val="0"/>
        <w:autoSpaceDN w:val="0"/>
        <w:adjustRightInd w:val="0"/>
        <w:rPr>
          <w:rFonts w:eastAsiaTheme="minorHAnsi"/>
          <w:color w:val="000000"/>
          <w:lang w:val="en-US"/>
        </w:rPr>
      </w:pPr>
    </w:p>
    <w:p w14:paraId="3AF985EC" w14:textId="77777777" w:rsidR="00C928DA" w:rsidRDefault="00EB0861" w:rsidP="00C928DA">
      <w:pPr>
        <w:autoSpaceDE w:val="0"/>
        <w:autoSpaceDN w:val="0"/>
        <w:adjustRightInd w:val="0"/>
        <w:rPr>
          <w:ins w:id="578" w:author="USER" w:date="2017-06-05T12:50:00Z"/>
          <w:rFonts w:eastAsiaTheme="minorHAnsi"/>
          <w:b/>
          <w:bCs/>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General Ledger </w:t>
      </w:r>
      <w:r w:rsidRPr="004A1AB8">
        <w:rPr>
          <w:rFonts w:eastAsiaTheme="minorHAnsi"/>
          <w:color w:val="000000"/>
          <w:lang w:val="en-US"/>
        </w:rPr>
        <w:t xml:space="preserve">&gt; </w:t>
      </w:r>
      <w:r w:rsidRPr="004A1AB8">
        <w:rPr>
          <w:rFonts w:eastAsiaTheme="minorHAnsi"/>
          <w:b/>
          <w:bCs/>
          <w:color w:val="000000"/>
          <w:lang w:val="en-US"/>
        </w:rPr>
        <w:t>G/L Transactions</w:t>
      </w:r>
      <w:r w:rsidRPr="004A1AB8">
        <w:rPr>
          <w:rFonts w:eastAsiaTheme="minorHAnsi"/>
          <w:color w:val="000000"/>
          <w:lang w:val="en-US"/>
        </w:rPr>
        <w:t xml:space="preserve"> &gt; </w:t>
      </w:r>
      <w:r w:rsidRPr="004A1AB8">
        <w:rPr>
          <w:rFonts w:eastAsiaTheme="minorHAnsi"/>
          <w:b/>
          <w:color w:val="000000"/>
          <w:lang w:val="en-US"/>
        </w:rPr>
        <w:t>Invoice</w:t>
      </w:r>
      <w:r w:rsidRPr="004A1AB8">
        <w:rPr>
          <w:rFonts w:eastAsiaTheme="minorHAnsi"/>
          <w:b/>
          <w:bCs/>
          <w:color w:val="000000"/>
          <w:lang w:val="en-US"/>
        </w:rPr>
        <w:t xml:space="preserve"> </w:t>
      </w:r>
      <w:commentRangeStart w:id="579"/>
      <w:r w:rsidRPr="004A1AB8">
        <w:rPr>
          <w:rFonts w:eastAsiaTheme="minorHAnsi"/>
          <w:b/>
          <w:bCs/>
          <w:color w:val="000000"/>
          <w:lang w:val="en-US"/>
        </w:rPr>
        <w:t>Batches</w:t>
      </w:r>
      <w:commentRangeEnd w:id="579"/>
      <w:r w:rsidR="00BA4381">
        <w:rPr>
          <w:rStyle w:val="CommentReference"/>
        </w:rPr>
        <w:commentReference w:id="579"/>
      </w:r>
    </w:p>
    <w:p w14:paraId="1987EFBB" w14:textId="77777777" w:rsidR="00713C6B" w:rsidRDefault="00713C6B" w:rsidP="00C928DA">
      <w:pPr>
        <w:autoSpaceDE w:val="0"/>
        <w:autoSpaceDN w:val="0"/>
        <w:adjustRightInd w:val="0"/>
        <w:rPr>
          <w:ins w:id="580" w:author="USER" w:date="2017-06-05T12:50:00Z"/>
          <w:rFonts w:eastAsiaTheme="minorHAnsi"/>
          <w:b/>
          <w:bCs/>
          <w:color w:val="000000"/>
          <w:lang w:val="en-US"/>
        </w:rPr>
      </w:pPr>
    </w:p>
    <w:p w14:paraId="3C6EAB1C" w14:textId="65E24884" w:rsidR="00713C6B" w:rsidRPr="004A1AB8" w:rsidRDefault="00682E2E" w:rsidP="00C928DA">
      <w:pPr>
        <w:autoSpaceDE w:val="0"/>
        <w:autoSpaceDN w:val="0"/>
        <w:adjustRightInd w:val="0"/>
        <w:rPr>
          <w:rFonts w:eastAsiaTheme="minorHAnsi"/>
          <w:color w:val="000000"/>
          <w:lang w:val="en-US"/>
        </w:rPr>
      </w:pPr>
      <w:ins w:id="581" w:author="USER" w:date="2017-06-05T13:05:00Z">
        <w:r>
          <w:rPr>
            <w:noProof/>
            <w:lang w:val="en-US"/>
          </w:rPr>
          <mc:AlternateContent>
            <mc:Choice Requires="wps">
              <w:drawing>
                <wp:anchor distT="0" distB="0" distL="114300" distR="114300" simplePos="0" relativeHeight="251938816" behindDoc="0" locked="0" layoutInCell="1" allowOverlap="1" wp14:anchorId="444B7734" wp14:editId="0F118F92">
                  <wp:simplePos x="0" y="0"/>
                  <wp:positionH relativeFrom="column">
                    <wp:posOffset>1647825</wp:posOffset>
                  </wp:positionH>
                  <wp:positionV relativeFrom="paragraph">
                    <wp:posOffset>889635</wp:posOffset>
                  </wp:positionV>
                  <wp:extent cx="381000" cy="409575"/>
                  <wp:effectExtent l="19050" t="19050" r="19050" b="47625"/>
                  <wp:wrapNone/>
                  <wp:docPr id="119" name="Notched Right Arrow 119"/>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1A86E19A" w14:textId="77777777" w:rsidR="00682E2E" w:rsidRPr="00E35407" w:rsidRDefault="00682E2E" w:rsidP="00682E2E">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B7734" id="Notched Right Arrow 119" o:spid="_x0000_s1156" type="#_x0000_t94" style="position:absolute;margin-left:129.75pt;margin-top:70.05pt;width:30pt;height:32.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" adj="10800" fillcolor="#dbdbdb" strokecolor="#41719c" strokeweight="1pt">
                  <v:textbox>
                    <w:txbxContent>
                      <w:p w14:paraId="1A86E19A" w14:textId="77777777" w:rsidR="00682E2E" w:rsidRPr="00E35407" w:rsidRDefault="00682E2E" w:rsidP="00682E2E">
                        <w:pPr>
                          <w:rPr>
                            <w:sz w:val="16"/>
                            <w:szCs w:val="16"/>
                          </w:rPr>
                        </w:pPr>
                        <w:r>
                          <w:rPr>
                            <w:sz w:val="16"/>
                            <w:szCs w:val="16"/>
                          </w:rPr>
                          <w:t>3</w:t>
                        </w:r>
                      </w:p>
                    </w:txbxContent>
                  </v:textbox>
                </v:shape>
              </w:pict>
            </mc:Fallback>
          </mc:AlternateContent>
        </w:r>
      </w:ins>
      <w:ins w:id="582" w:author="USER" w:date="2017-06-05T13:04:00Z">
        <w:r>
          <w:rPr>
            <w:noProof/>
            <w:lang w:val="en-US"/>
          </w:rPr>
          <mc:AlternateContent>
            <mc:Choice Requires="wps">
              <w:drawing>
                <wp:anchor distT="0" distB="0" distL="114300" distR="114300" simplePos="0" relativeHeight="251936768" behindDoc="0" locked="0" layoutInCell="1" allowOverlap="1" wp14:anchorId="3E976E9B" wp14:editId="1627BCE7">
                  <wp:simplePos x="0" y="0"/>
                  <wp:positionH relativeFrom="column">
                    <wp:posOffset>-276225</wp:posOffset>
                  </wp:positionH>
                  <wp:positionV relativeFrom="paragraph">
                    <wp:posOffset>1156335</wp:posOffset>
                  </wp:positionV>
                  <wp:extent cx="381000" cy="428625"/>
                  <wp:effectExtent l="19050" t="19050" r="38100" b="47625"/>
                  <wp:wrapNone/>
                  <wp:docPr id="102" name="Notched Right Arrow 102"/>
                  <wp:cNvGraphicFramePr/>
                  <a:graphic xmlns:a="http://schemas.openxmlformats.org/drawingml/2006/main">
                    <a:graphicData uri="http://schemas.microsoft.com/office/word/2010/wordprocessingShape">
                      <wps:wsp>
                        <wps:cNvSpPr/>
                        <wps:spPr>
                          <a:xfrm>
                            <a:off x="0" y="0"/>
                            <a:ext cx="381000" cy="42862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7EDDB15" w14:textId="77777777" w:rsidR="00682E2E" w:rsidRPr="00E35407" w:rsidRDefault="00682E2E" w:rsidP="00682E2E">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76E9B" id="Notched Right Arrow 102" o:spid="_x0000_s1157" type="#_x0000_t94" style="position:absolute;margin-left:-21.75pt;margin-top:91.05pt;width:30pt;height:33.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" adj="10800" fillcolor="#dbdbdb" strokecolor="#41719c" strokeweight="1pt">
                  <v:textbox>
                    <w:txbxContent>
                      <w:p w14:paraId="07EDDB15" w14:textId="77777777" w:rsidR="00682E2E" w:rsidRPr="00E35407" w:rsidRDefault="00682E2E" w:rsidP="00682E2E">
                        <w:pPr>
                          <w:rPr>
                            <w:sz w:val="16"/>
                            <w:szCs w:val="16"/>
                          </w:rPr>
                        </w:pPr>
                        <w:r>
                          <w:rPr>
                            <w:sz w:val="16"/>
                            <w:szCs w:val="16"/>
                          </w:rPr>
                          <w:t>2</w:t>
                        </w:r>
                      </w:p>
                    </w:txbxContent>
                  </v:textbox>
                </v:shape>
              </w:pict>
            </mc:Fallback>
          </mc:AlternateContent>
        </w:r>
        <w:r>
          <w:rPr>
            <w:noProof/>
            <w:lang w:val="en-US"/>
          </w:rPr>
          <mc:AlternateContent>
            <mc:Choice Requires="wps">
              <w:drawing>
                <wp:anchor distT="0" distB="0" distL="114300" distR="114300" simplePos="0" relativeHeight="251934720" behindDoc="0" locked="0" layoutInCell="1" allowOverlap="1" wp14:anchorId="509C35FF" wp14:editId="3504E405">
                  <wp:simplePos x="0" y="0"/>
                  <wp:positionH relativeFrom="margin">
                    <wp:posOffset>2018984</wp:posOffset>
                  </wp:positionH>
                  <wp:positionV relativeFrom="paragraph">
                    <wp:posOffset>185104</wp:posOffset>
                  </wp:positionV>
                  <wp:extent cx="551815" cy="337820"/>
                  <wp:effectExtent l="0" t="26352" r="31432" b="31433"/>
                  <wp:wrapNone/>
                  <wp:docPr id="94" name="Notched Right Arrow 9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C7EDE64" w14:textId="77777777" w:rsidR="00682E2E" w:rsidRPr="00D8577C" w:rsidRDefault="00682E2E" w:rsidP="00682E2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C35FF" id="Notched Right Arrow 94" o:spid="_x0000_s1158" type="#_x0000_t94" style="position:absolute;margin-left:159pt;margin-top:14.6pt;width:43.45pt;height:26.6pt;rotation:90;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" adj="15096,2924" fillcolor="#dbdbdb" strokecolor="#41719c" strokeweight="1pt">
                  <v:textbox style="layout-flow:vertical;mso-layout-flow-alt:bottom-to-top">
                    <w:txbxContent>
                      <w:p w14:paraId="0C7EDE64" w14:textId="77777777" w:rsidR="00682E2E" w:rsidRPr="00D8577C" w:rsidRDefault="00682E2E" w:rsidP="00682E2E">
                        <w:pPr>
                          <w:pStyle w:val="NoSpacing"/>
                          <w:jc w:val="center"/>
                          <w:rPr>
                            <w:sz w:val="16"/>
                            <w:szCs w:val="16"/>
                          </w:rPr>
                        </w:pPr>
                        <w:r>
                          <w:rPr>
                            <w:sz w:val="16"/>
                            <w:szCs w:val="16"/>
                          </w:rPr>
                          <w:t>1</w:t>
                        </w:r>
                      </w:p>
                    </w:txbxContent>
                  </v:textbox>
                  <w10:wrap anchorx="margin"/>
                </v:shape>
              </w:pict>
            </mc:Fallback>
          </mc:AlternateContent>
        </w:r>
      </w:ins>
      <w:ins w:id="583" w:author="USER" w:date="2017-06-05T13:03:00Z">
        <w:r w:rsidRPr="00682E2E">
          <w:rPr>
            <w:rFonts w:eastAsiaTheme="minorHAnsi"/>
            <w:noProof/>
            <w:color w:val="000000"/>
            <w:lang w:val="en-US"/>
          </w:rPr>
          <w:drawing>
            <wp:inline distT="0" distB="0" distL="0" distR="0" wp14:anchorId="70C0DA77" wp14:editId="553C215E">
              <wp:extent cx="5943600" cy="2536902"/>
              <wp:effectExtent l="0" t="0" r="0" b="0"/>
              <wp:docPr id="88" name="Picture 88" descr="C:\Users\USER\Pictures\SCREEN SHOTS\GL-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GL-N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36902"/>
                      </a:xfrm>
                      <a:prstGeom prst="rect">
                        <a:avLst/>
                      </a:prstGeom>
                      <a:noFill/>
                      <a:ln>
                        <a:noFill/>
                      </a:ln>
                    </pic:spPr>
                  </pic:pic>
                </a:graphicData>
              </a:graphic>
            </wp:inline>
          </w:drawing>
        </w:r>
      </w:ins>
    </w:p>
    <w:p w14:paraId="11939072" w14:textId="02D60701" w:rsidR="00EB0861" w:rsidRPr="004A1AB8" w:rsidDel="005C1637" w:rsidRDefault="00EB0861" w:rsidP="00C928DA">
      <w:pPr>
        <w:autoSpaceDE w:val="0"/>
        <w:autoSpaceDN w:val="0"/>
        <w:adjustRightInd w:val="0"/>
        <w:rPr>
          <w:del w:id="584" w:author="Priscilla Hope" w:date="2017-05-30T16:50:00Z"/>
          <w:rFonts w:eastAsiaTheme="minorHAnsi"/>
          <w:color w:val="000000"/>
          <w:lang w:val="en-US"/>
        </w:rPr>
      </w:pPr>
    </w:p>
    <w:p w14:paraId="6519137E"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2. If you are posting a single batch, select the batch.</w:t>
      </w:r>
    </w:p>
    <w:p w14:paraId="0E0DBDD1" w14:textId="67D76117" w:rsidR="00EB0861" w:rsidRPr="004A1AB8" w:rsidDel="005C1637" w:rsidRDefault="00EB0861" w:rsidP="00C928DA">
      <w:pPr>
        <w:autoSpaceDE w:val="0"/>
        <w:autoSpaceDN w:val="0"/>
        <w:adjustRightInd w:val="0"/>
        <w:rPr>
          <w:del w:id="585" w:author="Priscilla Hope" w:date="2017-05-30T16:50:00Z"/>
          <w:rFonts w:eastAsiaTheme="minorHAnsi"/>
          <w:color w:val="000000"/>
          <w:lang w:val="en-US"/>
        </w:rPr>
      </w:pPr>
    </w:p>
    <w:p w14:paraId="4037A3C3" w14:textId="77777777"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C928DA" w:rsidRPr="004A1AB8">
        <w:rPr>
          <w:rFonts w:eastAsiaTheme="minorHAnsi"/>
          <w:color w:val="000000"/>
          <w:lang w:val="en-US"/>
        </w:rPr>
        <w:t>Click one of the following buttons:</w:t>
      </w:r>
    </w:p>
    <w:p w14:paraId="31924975" w14:textId="378CD003" w:rsidR="00EB0861" w:rsidRDefault="00EB0861" w:rsidP="00C928DA">
      <w:pPr>
        <w:autoSpaceDE w:val="0"/>
        <w:autoSpaceDN w:val="0"/>
        <w:adjustRightInd w:val="0"/>
        <w:rPr>
          <w:ins w:id="586" w:author="USER" w:date="2017-06-05T13:06:00Z"/>
          <w:rFonts w:eastAsiaTheme="minorHAnsi"/>
          <w:b/>
          <w:bCs/>
          <w:color w:val="000000"/>
          <w:lang w:val="en-US"/>
        </w:rPr>
      </w:pPr>
      <w:r w:rsidRPr="004A1AB8">
        <w:rPr>
          <w:rFonts w:eastAsiaTheme="minorHAnsi"/>
          <w:b/>
          <w:bCs/>
          <w:color w:val="000000"/>
          <w:lang w:val="en-US"/>
        </w:rPr>
        <w:t xml:space="preserve">   </w:t>
      </w:r>
    </w:p>
    <w:p w14:paraId="2FBD8139" w14:textId="74AEA860" w:rsidR="00682E2E" w:rsidRPr="004A1AB8" w:rsidRDefault="00BE39BB" w:rsidP="00C928DA">
      <w:pPr>
        <w:autoSpaceDE w:val="0"/>
        <w:autoSpaceDN w:val="0"/>
        <w:adjustRightInd w:val="0"/>
        <w:rPr>
          <w:rFonts w:eastAsiaTheme="minorHAnsi"/>
          <w:b/>
          <w:bCs/>
          <w:color w:val="000000"/>
          <w:lang w:val="en-US"/>
        </w:rPr>
      </w:pPr>
      <w:ins w:id="587" w:author="USER" w:date="2017-06-05T13:17:00Z">
        <w:r>
          <w:rPr>
            <w:noProof/>
          </w:rPr>
          <mc:AlternateContent>
            <mc:Choice Requires="wps">
              <w:drawing>
                <wp:anchor distT="0" distB="0" distL="114300" distR="114300" simplePos="0" relativeHeight="251955200" behindDoc="0" locked="0" layoutInCell="1" allowOverlap="1" wp14:anchorId="14C267D8" wp14:editId="3283B5F5">
                  <wp:simplePos x="0" y="0"/>
                  <wp:positionH relativeFrom="margin">
                    <wp:posOffset>4905060</wp:posOffset>
                  </wp:positionH>
                  <wp:positionV relativeFrom="paragraph">
                    <wp:posOffset>2894648</wp:posOffset>
                  </wp:positionV>
                  <wp:extent cx="273365" cy="244475"/>
                  <wp:effectExtent l="14287" t="23813" r="46038" b="46037"/>
                  <wp:wrapNone/>
                  <wp:docPr id="197" name="Notched Right Arrow 197"/>
                  <wp:cNvGraphicFramePr/>
                  <a:graphic xmlns:a="http://schemas.openxmlformats.org/drawingml/2006/main">
                    <a:graphicData uri="http://schemas.microsoft.com/office/word/2010/wordprocessingShape">
                      <wps:wsp>
                        <wps:cNvSpPr/>
                        <wps:spPr>
                          <a:xfrm rot="5400000">
                            <a:off x="0" y="0"/>
                            <a:ext cx="273365" cy="244475"/>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3D12982" w14:textId="77777777" w:rsidR="00BE39BB" w:rsidRPr="00D8577C" w:rsidRDefault="00BE39BB" w:rsidP="00BE39BB">
                              <w:pPr>
                                <w:pStyle w:val="NoSpacing"/>
                                <w:rPr>
                                  <w:sz w:val="16"/>
                                  <w:szCs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267D8" id="Notched Right Arrow 197" o:spid="_x0000_s1159" type="#_x0000_t94" style="position:absolute;margin-left:386.25pt;margin-top:227.95pt;width:21.5pt;height:19.25pt;rotation:90;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" adj="12098,2924" fillcolor="#dbdbdb" strokecolor="#41719c" strokeweight="1pt">
                  <v:textbox style="layout-flow:vertical;mso-layout-flow-alt:bottom-to-top">
                    <w:txbxContent>
                      <w:p w14:paraId="63D12982" w14:textId="77777777" w:rsidR="00BE39BB" w:rsidRPr="00D8577C" w:rsidRDefault="00BE39BB" w:rsidP="00BE39BB">
                        <w:pPr>
                          <w:pStyle w:val="NoSpacing"/>
                          <w:rPr>
                            <w:sz w:val="16"/>
                            <w:szCs w:val="16"/>
                          </w:rPr>
                        </w:pPr>
                      </w:p>
                    </w:txbxContent>
                  </v:textbox>
                  <w10:wrap anchorx="margin"/>
                </v:shape>
              </w:pict>
            </mc:Fallback>
          </mc:AlternateContent>
        </w:r>
      </w:ins>
      <w:ins w:id="588" w:author="USER" w:date="2017-06-05T13:16:00Z">
        <w:r>
          <w:rPr>
            <w:noProof/>
          </w:rPr>
          <mc:AlternateContent>
            <mc:Choice Requires="wps">
              <w:drawing>
                <wp:anchor distT="0" distB="0" distL="114300" distR="114300" simplePos="0" relativeHeight="251953152" behindDoc="0" locked="0" layoutInCell="1" allowOverlap="1" wp14:anchorId="6558DA37" wp14:editId="0081C407">
                  <wp:simplePos x="0" y="0"/>
                  <wp:positionH relativeFrom="margin">
                    <wp:posOffset>4333558</wp:posOffset>
                  </wp:positionH>
                  <wp:positionV relativeFrom="paragraph">
                    <wp:posOffset>2874963</wp:posOffset>
                  </wp:positionV>
                  <wp:extent cx="273365" cy="244475"/>
                  <wp:effectExtent l="14287" t="23813" r="46038" b="46037"/>
                  <wp:wrapNone/>
                  <wp:docPr id="196" name="Notched Right Arrow 196"/>
                  <wp:cNvGraphicFramePr/>
                  <a:graphic xmlns:a="http://schemas.openxmlformats.org/drawingml/2006/main">
                    <a:graphicData uri="http://schemas.microsoft.com/office/word/2010/wordprocessingShape">
                      <wps:wsp>
                        <wps:cNvSpPr/>
                        <wps:spPr>
                          <a:xfrm rot="5400000">
                            <a:off x="0" y="0"/>
                            <a:ext cx="273365" cy="244475"/>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5BE32A1" w14:textId="77777777" w:rsidR="00BE39BB" w:rsidRPr="00D8577C" w:rsidRDefault="00BE39BB" w:rsidP="00BE39BB">
                              <w:pPr>
                                <w:pStyle w:val="NoSpacing"/>
                                <w:rPr>
                                  <w:sz w:val="16"/>
                                  <w:szCs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8DA37" id="Notched Right Arrow 196" o:spid="_x0000_s1160" type="#_x0000_t94" style="position:absolute;margin-left:341.25pt;margin-top:226.4pt;width:21.5pt;height:19.25pt;rotation:90;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" adj="12098,2924" fillcolor="#dbdbdb" strokecolor="#41719c" strokeweight="1pt">
                  <v:textbox style="layout-flow:vertical;mso-layout-flow-alt:bottom-to-top">
                    <w:txbxContent>
                      <w:p w14:paraId="65BE32A1" w14:textId="77777777" w:rsidR="00BE39BB" w:rsidRPr="00D8577C" w:rsidRDefault="00BE39BB" w:rsidP="00BE39BB">
                        <w:pPr>
                          <w:pStyle w:val="NoSpacing"/>
                          <w:rPr>
                            <w:sz w:val="16"/>
                            <w:szCs w:val="16"/>
                          </w:rPr>
                        </w:pPr>
                      </w:p>
                    </w:txbxContent>
                  </v:textbox>
                  <w10:wrap anchorx="margin"/>
                </v:shape>
              </w:pict>
            </mc:Fallback>
          </mc:AlternateContent>
        </w:r>
        <w:r>
          <w:rPr>
            <w:noProof/>
          </w:rPr>
          <mc:AlternateContent>
            <mc:Choice Requires="wps">
              <w:drawing>
                <wp:anchor distT="0" distB="0" distL="114300" distR="114300" simplePos="0" relativeHeight="251951104" behindDoc="0" locked="0" layoutInCell="1" allowOverlap="1" wp14:anchorId="63C63C53" wp14:editId="6B7E7245">
                  <wp:simplePos x="0" y="0"/>
                  <wp:positionH relativeFrom="margin">
                    <wp:posOffset>5505135</wp:posOffset>
                  </wp:positionH>
                  <wp:positionV relativeFrom="paragraph">
                    <wp:posOffset>2875598</wp:posOffset>
                  </wp:positionV>
                  <wp:extent cx="273365" cy="244475"/>
                  <wp:effectExtent l="14287" t="23813" r="46038" b="46037"/>
                  <wp:wrapNone/>
                  <wp:docPr id="195" name="Notched Right Arrow 195"/>
                  <wp:cNvGraphicFramePr/>
                  <a:graphic xmlns:a="http://schemas.openxmlformats.org/drawingml/2006/main">
                    <a:graphicData uri="http://schemas.microsoft.com/office/word/2010/wordprocessingShape">
                      <wps:wsp>
                        <wps:cNvSpPr/>
                        <wps:spPr>
                          <a:xfrm rot="5400000">
                            <a:off x="0" y="0"/>
                            <a:ext cx="273365" cy="244475"/>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C940B7F" w14:textId="77777777" w:rsidR="00BE39BB" w:rsidRPr="00D8577C" w:rsidRDefault="00BE39BB" w:rsidP="00BE39BB">
                              <w:pPr>
                                <w:pStyle w:val="NoSpacing"/>
                                <w:rPr>
                                  <w:sz w:val="16"/>
                                  <w:szCs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63C53" id="Notched Right Arrow 195" o:spid="_x0000_s1161" type="#_x0000_t94" style="position:absolute;margin-left:433.5pt;margin-top:226.45pt;width:21.5pt;height:19.25pt;rotation:90;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" adj="12098,2924" fillcolor="#dbdbdb" strokecolor="#41719c" strokeweight="1pt">
                  <v:textbox style="layout-flow:vertical;mso-layout-flow-alt:bottom-to-top">
                    <w:txbxContent>
                      <w:p w14:paraId="0C940B7F" w14:textId="77777777" w:rsidR="00BE39BB" w:rsidRPr="00D8577C" w:rsidRDefault="00BE39BB" w:rsidP="00BE39BB">
                        <w:pPr>
                          <w:pStyle w:val="NoSpacing"/>
                          <w:rPr>
                            <w:sz w:val="16"/>
                            <w:szCs w:val="16"/>
                          </w:rPr>
                        </w:pPr>
                      </w:p>
                    </w:txbxContent>
                  </v:textbox>
                  <w10:wrap anchorx="margin"/>
                </v:shape>
              </w:pict>
            </mc:Fallback>
          </mc:AlternateContent>
        </w:r>
      </w:ins>
      <w:ins w:id="589" w:author="USER" w:date="2017-06-05T13:06:00Z">
        <w:r w:rsidR="00682E2E" w:rsidRPr="00682E2E">
          <w:rPr>
            <w:rFonts w:eastAsiaTheme="minorHAnsi"/>
            <w:b/>
            <w:bCs/>
            <w:noProof/>
            <w:color w:val="000000"/>
            <w:lang w:val="en-US"/>
          </w:rPr>
          <w:drawing>
            <wp:inline distT="0" distB="0" distL="0" distR="0" wp14:anchorId="062949B2" wp14:editId="723174F7">
              <wp:extent cx="5943600" cy="3326642"/>
              <wp:effectExtent l="0" t="0" r="0" b="7620"/>
              <wp:docPr id="165" name="Picture 165" descr="C:\Users\USER\Pictures\SCREEN SHOTS\GL-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GL-N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26642"/>
                      </a:xfrm>
                      <a:prstGeom prst="rect">
                        <a:avLst/>
                      </a:prstGeom>
                      <a:noFill/>
                      <a:ln>
                        <a:noFill/>
                      </a:ln>
                    </pic:spPr>
                  </pic:pic>
                </a:graphicData>
              </a:graphic>
            </wp:inline>
          </w:drawing>
        </w:r>
      </w:ins>
    </w:p>
    <w:p w14:paraId="5418CA45" w14:textId="5AE92993" w:rsidR="00C928DA" w:rsidRPr="00BA4381" w:rsidDel="00BA4381" w:rsidRDefault="00EB0861">
      <w:pPr>
        <w:pStyle w:val="ListParagraph"/>
        <w:numPr>
          <w:ilvl w:val="0"/>
          <w:numId w:val="103"/>
        </w:numPr>
        <w:autoSpaceDE w:val="0"/>
        <w:autoSpaceDN w:val="0"/>
        <w:adjustRightInd w:val="0"/>
        <w:rPr>
          <w:del w:id="590" w:author="Priscilla Hope" w:date="2017-05-30T16:45:00Z"/>
          <w:rFonts w:eastAsiaTheme="minorHAnsi"/>
          <w:color w:val="000000"/>
          <w:lang w:val="en-US"/>
          <w:rPrChange w:id="591" w:author="Priscilla Hope" w:date="2017-05-30T16:45:00Z">
            <w:rPr>
              <w:del w:id="592" w:author="Priscilla Hope" w:date="2017-05-30T16:45:00Z"/>
              <w:rFonts w:eastAsiaTheme="minorHAnsi"/>
              <w:lang w:val="en-US"/>
            </w:rPr>
          </w:rPrChange>
        </w:rPr>
        <w:pPrChange w:id="593" w:author="Priscilla Hope" w:date="2017-05-30T16:45:00Z">
          <w:pPr>
            <w:autoSpaceDE w:val="0"/>
            <w:autoSpaceDN w:val="0"/>
            <w:adjustRightInd w:val="0"/>
          </w:pPr>
        </w:pPrChange>
      </w:pPr>
      <w:del w:id="594" w:author="Priscilla Hope" w:date="2017-05-30T16:45:00Z">
        <w:r w:rsidRPr="00BA4381" w:rsidDel="00BA4381">
          <w:rPr>
            <w:rFonts w:eastAsiaTheme="minorHAnsi"/>
            <w:b/>
            <w:bCs/>
            <w:color w:val="000000"/>
            <w:lang w:val="en-US"/>
            <w:rPrChange w:id="595" w:author="Priscilla Hope" w:date="2017-05-30T16:45:00Z">
              <w:rPr>
                <w:rFonts w:eastAsiaTheme="minorHAnsi"/>
                <w:b/>
                <w:bCs/>
                <w:lang w:val="en-US"/>
              </w:rPr>
            </w:rPrChange>
          </w:rPr>
          <w:delText xml:space="preserve">   </w:delText>
        </w:r>
      </w:del>
      <w:r w:rsidR="00C928DA" w:rsidRPr="00BA4381">
        <w:rPr>
          <w:rFonts w:eastAsiaTheme="minorHAnsi"/>
          <w:b/>
          <w:bCs/>
          <w:color w:val="000000"/>
          <w:lang w:val="en-US"/>
          <w:rPrChange w:id="596" w:author="Priscilla Hope" w:date="2017-05-30T16:45:00Z">
            <w:rPr>
              <w:rFonts w:eastAsiaTheme="minorHAnsi"/>
              <w:b/>
              <w:bCs/>
              <w:lang w:val="en-US"/>
            </w:rPr>
          </w:rPrChange>
        </w:rPr>
        <w:t xml:space="preserve">Post. </w:t>
      </w:r>
      <w:r w:rsidR="00C928DA" w:rsidRPr="00BA4381">
        <w:rPr>
          <w:rFonts w:eastAsiaTheme="minorHAnsi"/>
          <w:color w:val="000000"/>
          <w:lang w:val="en-US"/>
          <w:rPrChange w:id="597" w:author="Priscilla Hope" w:date="2017-05-30T16:45:00Z">
            <w:rPr>
              <w:rFonts w:eastAsiaTheme="minorHAnsi"/>
              <w:lang w:val="en-US"/>
            </w:rPr>
          </w:rPrChange>
        </w:rPr>
        <w:t>Post the selected batch.</w:t>
      </w:r>
    </w:p>
    <w:p w14:paraId="56149ED1" w14:textId="77777777" w:rsidR="00EB0861" w:rsidRPr="00BA4381" w:rsidRDefault="00EB0861">
      <w:pPr>
        <w:pStyle w:val="ListParagraph"/>
        <w:numPr>
          <w:ilvl w:val="0"/>
          <w:numId w:val="103"/>
        </w:numPr>
        <w:autoSpaceDE w:val="0"/>
        <w:autoSpaceDN w:val="0"/>
        <w:adjustRightInd w:val="0"/>
        <w:rPr>
          <w:rFonts w:eastAsiaTheme="minorHAnsi"/>
          <w:b/>
          <w:bCs/>
          <w:color w:val="000000"/>
          <w:lang w:val="en-US"/>
          <w:rPrChange w:id="598" w:author="Priscilla Hope" w:date="2017-05-30T16:45:00Z">
            <w:rPr>
              <w:rFonts w:eastAsiaTheme="minorHAnsi"/>
              <w:lang w:val="en-US"/>
            </w:rPr>
          </w:rPrChange>
        </w:rPr>
        <w:pPrChange w:id="599" w:author="Priscilla Hope" w:date="2017-05-30T16:45:00Z">
          <w:pPr>
            <w:autoSpaceDE w:val="0"/>
            <w:autoSpaceDN w:val="0"/>
            <w:adjustRightInd w:val="0"/>
          </w:pPr>
        </w:pPrChange>
      </w:pPr>
    </w:p>
    <w:p w14:paraId="701DAB63" w14:textId="08B877F7" w:rsidR="00C928DA" w:rsidRPr="00BA4381" w:rsidDel="00BA4381" w:rsidRDefault="00EB0861">
      <w:pPr>
        <w:pStyle w:val="ListParagraph"/>
        <w:numPr>
          <w:ilvl w:val="0"/>
          <w:numId w:val="103"/>
        </w:numPr>
        <w:autoSpaceDE w:val="0"/>
        <w:autoSpaceDN w:val="0"/>
        <w:adjustRightInd w:val="0"/>
        <w:rPr>
          <w:del w:id="600" w:author="Priscilla Hope" w:date="2017-05-30T16:45:00Z"/>
          <w:rFonts w:eastAsiaTheme="minorHAnsi"/>
          <w:color w:val="000000"/>
          <w:lang w:val="en-US"/>
          <w:rPrChange w:id="601" w:author="Priscilla Hope" w:date="2017-05-30T16:45:00Z">
            <w:rPr>
              <w:del w:id="602" w:author="Priscilla Hope" w:date="2017-05-30T16:45:00Z"/>
              <w:rFonts w:eastAsiaTheme="minorHAnsi"/>
              <w:lang w:val="en-US"/>
            </w:rPr>
          </w:rPrChange>
        </w:rPr>
        <w:pPrChange w:id="603" w:author="Priscilla Hope" w:date="2017-05-30T16:45:00Z">
          <w:pPr>
            <w:autoSpaceDE w:val="0"/>
            <w:autoSpaceDN w:val="0"/>
            <w:adjustRightInd w:val="0"/>
          </w:pPr>
        </w:pPrChange>
      </w:pPr>
      <w:del w:id="604" w:author="Priscilla Hope" w:date="2017-05-30T16:45:00Z">
        <w:r w:rsidRPr="00BA4381" w:rsidDel="00BA4381">
          <w:rPr>
            <w:rFonts w:eastAsiaTheme="minorHAnsi"/>
            <w:b/>
            <w:bCs/>
            <w:color w:val="000000"/>
            <w:lang w:val="en-US"/>
            <w:rPrChange w:id="605" w:author="Priscilla Hope" w:date="2017-05-30T16:45:00Z">
              <w:rPr>
                <w:rFonts w:eastAsiaTheme="minorHAnsi"/>
                <w:b/>
                <w:bCs/>
                <w:lang w:val="en-US"/>
              </w:rPr>
            </w:rPrChange>
          </w:rPr>
          <w:delText xml:space="preserve">   </w:delText>
        </w:r>
      </w:del>
      <w:r w:rsidR="00C928DA" w:rsidRPr="00BA4381">
        <w:rPr>
          <w:rFonts w:eastAsiaTheme="minorHAnsi"/>
          <w:b/>
          <w:bCs/>
          <w:color w:val="000000"/>
          <w:lang w:val="en-US"/>
          <w:rPrChange w:id="606" w:author="Priscilla Hope" w:date="2017-05-30T16:45:00Z">
            <w:rPr>
              <w:rFonts w:eastAsiaTheme="minorHAnsi"/>
              <w:b/>
              <w:bCs/>
              <w:lang w:val="en-US"/>
            </w:rPr>
          </w:rPrChange>
        </w:rPr>
        <w:t xml:space="preserve">Provisional Post. </w:t>
      </w:r>
      <w:r w:rsidR="00C928DA" w:rsidRPr="00BA4381">
        <w:rPr>
          <w:rFonts w:eastAsiaTheme="minorHAnsi"/>
          <w:color w:val="000000"/>
          <w:lang w:val="en-US"/>
          <w:rPrChange w:id="607" w:author="Priscilla Hope" w:date="2017-05-30T16:45:00Z">
            <w:rPr>
              <w:rFonts w:eastAsiaTheme="minorHAnsi"/>
              <w:lang w:val="en-US"/>
            </w:rPr>
          </w:rPrChange>
        </w:rPr>
        <w:t>Provisionally post the selected batch.</w:t>
      </w:r>
    </w:p>
    <w:p w14:paraId="3D44F1A5" w14:textId="77777777" w:rsidR="00EB0861" w:rsidRPr="00BA4381" w:rsidRDefault="00EB0861">
      <w:pPr>
        <w:pStyle w:val="ListParagraph"/>
        <w:numPr>
          <w:ilvl w:val="0"/>
          <w:numId w:val="103"/>
        </w:numPr>
        <w:autoSpaceDE w:val="0"/>
        <w:autoSpaceDN w:val="0"/>
        <w:adjustRightInd w:val="0"/>
        <w:rPr>
          <w:rFonts w:eastAsiaTheme="minorHAnsi"/>
          <w:b/>
          <w:bCs/>
          <w:color w:val="000000"/>
          <w:lang w:val="en-US"/>
          <w:rPrChange w:id="608" w:author="Priscilla Hope" w:date="2017-05-30T16:45:00Z">
            <w:rPr>
              <w:rFonts w:eastAsiaTheme="minorHAnsi"/>
              <w:lang w:val="en-US"/>
            </w:rPr>
          </w:rPrChange>
        </w:rPr>
        <w:pPrChange w:id="609" w:author="Priscilla Hope" w:date="2017-05-30T16:45:00Z">
          <w:pPr>
            <w:autoSpaceDE w:val="0"/>
            <w:autoSpaceDN w:val="0"/>
            <w:adjustRightInd w:val="0"/>
          </w:pPr>
        </w:pPrChange>
      </w:pPr>
    </w:p>
    <w:p w14:paraId="18F72A60" w14:textId="0B3EDBC5" w:rsidR="00C928DA" w:rsidRPr="00BA4381" w:rsidRDefault="00EB0861">
      <w:pPr>
        <w:pStyle w:val="ListParagraph"/>
        <w:numPr>
          <w:ilvl w:val="0"/>
          <w:numId w:val="103"/>
        </w:numPr>
        <w:autoSpaceDE w:val="0"/>
        <w:autoSpaceDN w:val="0"/>
        <w:adjustRightInd w:val="0"/>
        <w:rPr>
          <w:rFonts w:eastAsiaTheme="minorHAnsi"/>
          <w:color w:val="000000"/>
          <w:lang w:val="en-US"/>
          <w:rPrChange w:id="610" w:author="Priscilla Hope" w:date="2017-05-30T16:45:00Z">
            <w:rPr>
              <w:rFonts w:eastAsiaTheme="minorHAnsi"/>
              <w:lang w:val="en-US"/>
            </w:rPr>
          </w:rPrChange>
        </w:rPr>
        <w:pPrChange w:id="611" w:author="Priscilla Hope" w:date="2017-05-30T16:45:00Z">
          <w:pPr>
            <w:autoSpaceDE w:val="0"/>
            <w:autoSpaceDN w:val="0"/>
            <w:adjustRightInd w:val="0"/>
          </w:pPr>
        </w:pPrChange>
      </w:pPr>
      <w:del w:id="612" w:author="Priscilla Hope" w:date="2017-05-30T16:45:00Z">
        <w:r w:rsidRPr="00BA4381" w:rsidDel="00BA4381">
          <w:rPr>
            <w:rFonts w:eastAsiaTheme="minorHAnsi"/>
            <w:b/>
            <w:bCs/>
            <w:color w:val="000000"/>
            <w:lang w:val="en-US"/>
            <w:rPrChange w:id="613" w:author="Priscilla Hope" w:date="2017-05-30T16:45:00Z">
              <w:rPr>
                <w:rFonts w:eastAsiaTheme="minorHAnsi"/>
                <w:b/>
                <w:bCs/>
                <w:lang w:val="en-US"/>
              </w:rPr>
            </w:rPrChange>
          </w:rPr>
          <w:delText xml:space="preserve">   </w:delText>
        </w:r>
      </w:del>
      <w:r w:rsidR="00C928DA" w:rsidRPr="00BA4381">
        <w:rPr>
          <w:rFonts w:eastAsiaTheme="minorHAnsi"/>
          <w:b/>
          <w:bCs/>
          <w:color w:val="000000"/>
          <w:lang w:val="en-US"/>
          <w:rPrChange w:id="614" w:author="Priscilla Hope" w:date="2017-05-30T16:45:00Z">
            <w:rPr>
              <w:rFonts w:eastAsiaTheme="minorHAnsi"/>
              <w:b/>
              <w:bCs/>
              <w:lang w:val="en-US"/>
            </w:rPr>
          </w:rPrChange>
        </w:rPr>
        <w:t xml:space="preserve">Post All. </w:t>
      </w:r>
      <w:r w:rsidR="00C928DA" w:rsidRPr="00BA4381">
        <w:rPr>
          <w:rFonts w:eastAsiaTheme="minorHAnsi"/>
          <w:color w:val="000000"/>
          <w:lang w:val="en-US"/>
          <w:rPrChange w:id="615" w:author="Priscilla Hope" w:date="2017-05-30T16:45:00Z">
            <w:rPr>
              <w:rFonts w:eastAsiaTheme="minorHAnsi"/>
              <w:lang w:val="en-US"/>
            </w:rPr>
          </w:rPrChange>
        </w:rPr>
        <w:t>Post all unposted batches.</w:t>
      </w:r>
    </w:p>
    <w:p w14:paraId="5D2159C6" w14:textId="77777777" w:rsidR="00EB0861" w:rsidRPr="004A1AB8" w:rsidRDefault="00EB0861" w:rsidP="00C928DA">
      <w:pPr>
        <w:autoSpaceDE w:val="0"/>
        <w:autoSpaceDN w:val="0"/>
        <w:adjustRightInd w:val="0"/>
        <w:rPr>
          <w:rFonts w:eastAsiaTheme="minorHAnsi"/>
          <w:b/>
          <w:bCs/>
          <w:color w:val="000000"/>
          <w:lang w:val="en-US"/>
        </w:rPr>
      </w:pPr>
    </w:p>
    <w:p w14:paraId="637DE3E8" w14:textId="77777777"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post transaction batches from the G/L Journal Entry screen:</w:t>
      </w:r>
    </w:p>
    <w:p w14:paraId="6F9D3975" w14:textId="77777777" w:rsidR="009C0D47" w:rsidRPr="004A1AB8" w:rsidRDefault="009C0D47" w:rsidP="00C928DA">
      <w:pPr>
        <w:autoSpaceDE w:val="0"/>
        <w:autoSpaceDN w:val="0"/>
        <w:adjustRightInd w:val="0"/>
        <w:rPr>
          <w:rFonts w:eastAsiaTheme="minorHAnsi"/>
          <w:color w:val="000000"/>
          <w:lang w:val="en-US"/>
        </w:rPr>
      </w:pPr>
    </w:p>
    <w:p w14:paraId="7DB23935" w14:textId="77777777" w:rsidR="00C928DA" w:rsidRDefault="00C928DA" w:rsidP="00C928DA">
      <w:pPr>
        <w:autoSpaceDE w:val="0"/>
        <w:autoSpaceDN w:val="0"/>
        <w:adjustRightInd w:val="0"/>
        <w:rPr>
          <w:ins w:id="616" w:author="USER" w:date="2017-06-05T13:07:00Z"/>
          <w:rFonts w:eastAsiaTheme="minorHAnsi"/>
          <w:color w:val="000000"/>
          <w:lang w:val="en-US"/>
        </w:rPr>
      </w:pPr>
      <w:r w:rsidRPr="004A1AB8">
        <w:rPr>
          <w:rFonts w:eastAsiaTheme="minorHAnsi"/>
          <w:color w:val="000000"/>
          <w:lang w:val="en-US"/>
        </w:rPr>
        <w:lastRenderedPageBreak/>
        <w:t xml:space="preserve">1. </w:t>
      </w:r>
      <w:r w:rsidR="004C3F5C" w:rsidRPr="004A1AB8">
        <w:rPr>
          <w:rStyle w:val="uiformnavigation2"/>
          <w:color w:val="2B2421"/>
        </w:rPr>
        <w:t>Open</w:t>
      </w:r>
      <w:r w:rsidR="004C3F5C" w:rsidRPr="004A1AB8">
        <w:rPr>
          <w:color w:val="2B2421"/>
        </w:rPr>
        <w:t> </w:t>
      </w:r>
      <w:r w:rsidR="004C3F5C" w:rsidRPr="004A1AB8">
        <w:rPr>
          <w:rStyle w:val="cmd"/>
          <w:b/>
          <w:bCs/>
          <w:color w:val="2B2421"/>
        </w:rPr>
        <w:t>General Ledger</w:t>
      </w:r>
      <w:r w:rsidR="004C3F5C" w:rsidRPr="004A1AB8">
        <w:rPr>
          <w:rStyle w:val="apple-converted-space"/>
          <w:color w:val="2B2421"/>
        </w:rPr>
        <w:t> </w:t>
      </w:r>
      <w:r w:rsidR="004C3F5C" w:rsidRPr="004A1AB8">
        <w:rPr>
          <w:color w:val="2B2421"/>
        </w:rPr>
        <w:t>&gt;</w:t>
      </w:r>
      <w:r w:rsidR="004C3F5C" w:rsidRPr="004A1AB8">
        <w:rPr>
          <w:rStyle w:val="apple-converted-space"/>
          <w:color w:val="2B2421"/>
        </w:rPr>
        <w:t> </w:t>
      </w:r>
      <w:r w:rsidR="004C3F5C" w:rsidRPr="004A1AB8">
        <w:rPr>
          <w:rStyle w:val="cmd"/>
          <w:b/>
          <w:bCs/>
          <w:color w:val="2B2421"/>
        </w:rPr>
        <w:t>G/L Transactions</w:t>
      </w:r>
      <w:r w:rsidR="004C3F5C" w:rsidRPr="004A1AB8">
        <w:rPr>
          <w:rStyle w:val="apple-converted-space"/>
          <w:color w:val="2B2421"/>
        </w:rPr>
        <w:t> </w:t>
      </w:r>
      <w:r w:rsidR="004C3F5C" w:rsidRPr="004A1AB8">
        <w:rPr>
          <w:color w:val="2B2421"/>
        </w:rPr>
        <w:t xml:space="preserve">&gt; </w:t>
      </w:r>
      <w:r w:rsidR="004C3F5C" w:rsidRPr="004A1AB8">
        <w:rPr>
          <w:rStyle w:val="cmd"/>
          <w:b/>
          <w:bCs/>
          <w:color w:val="2B2421"/>
        </w:rPr>
        <w:t xml:space="preserve">Post </w:t>
      </w:r>
      <w:commentRangeStart w:id="617"/>
      <w:r w:rsidR="004C3F5C" w:rsidRPr="004A1AB8">
        <w:rPr>
          <w:rStyle w:val="cmd"/>
          <w:b/>
          <w:bCs/>
          <w:color w:val="2B2421"/>
        </w:rPr>
        <w:t>Batches</w:t>
      </w:r>
      <w:commentRangeEnd w:id="617"/>
      <w:r w:rsidR="00BA4381">
        <w:rPr>
          <w:rStyle w:val="CommentReference"/>
        </w:rPr>
        <w:commentReference w:id="617"/>
      </w:r>
      <w:r w:rsidR="004C3F5C" w:rsidRPr="004A1AB8">
        <w:rPr>
          <w:color w:val="2B2421"/>
        </w:rPr>
        <w:t>.</w:t>
      </w:r>
      <w:r w:rsidR="004C3F5C" w:rsidRPr="004A1AB8">
        <w:rPr>
          <w:rFonts w:eastAsiaTheme="minorHAnsi"/>
          <w:color w:val="000000"/>
          <w:lang w:val="en-US"/>
        </w:rPr>
        <w:t xml:space="preserve"> </w:t>
      </w:r>
    </w:p>
    <w:p w14:paraId="6E612A67" w14:textId="5FB06BAE" w:rsidR="00682E2E" w:rsidRDefault="00682E2E" w:rsidP="00C928DA">
      <w:pPr>
        <w:autoSpaceDE w:val="0"/>
        <w:autoSpaceDN w:val="0"/>
        <w:adjustRightInd w:val="0"/>
        <w:rPr>
          <w:ins w:id="618" w:author="USER" w:date="2017-06-05T13:08:00Z"/>
          <w:rFonts w:eastAsiaTheme="minorHAnsi"/>
          <w:color w:val="000000"/>
          <w:lang w:val="en-US"/>
        </w:rPr>
      </w:pPr>
    </w:p>
    <w:p w14:paraId="0D1453DB" w14:textId="5CCFD2E9" w:rsidR="00682E2E" w:rsidRDefault="00BE39BB" w:rsidP="00C928DA">
      <w:pPr>
        <w:autoSpaceDE w:val="0"/>
        <w:autoSpaceDN w:val="0"/>
        <w:adjustRightInd w:val="0"/>
        <w:rPr>
          <w:ins w:id="619" w:author="USER" w:date="2017-06-05T13:09:00Z"/>
          <w:rFonts w:eastAsiaTheme="minorHAnsi"/>
          <w:color w:val="000000"/>
          <w:lang w:val="en-US"/>
        </w:rPr>
      </w:pPr>
      <w:ins w:id="620" w:author="USER" w:date="2017-06-05T13:12:00Z">
        <w:r>
          <w:rPr>
            <w:noProof/>
            <w:lang w:val="en-US"/>
          </w:rPr>
          <mc:AlternateContent>
            <mc:Choice Requires="wps">
              <w:drawing>
                <wp:anchor distT="0" distB="0" distL="114300" distR="114300" simplePos="0" relativeHeight="251944960" behindDoc="0" locked="0" layoutInCell="1" allowOverlap="1" wp14:anchorId="44F2FB27" wp14:editId="665DCF93">
                  <wp:simplePos x="0" y="0"/>
                  <wp:positionH relativeFrom="column">
                    <wp:posOffset>1838325</wp:posOffset>
                  </wp:positionH>
                  <wp:positionV relativeFrom="paragraph">
                    <wp:posOffset>1325880</wp:posOffset>
                  </wp:positionV>
                  <wp:extent cx="381000" cy="409575"/>
                  <wp:effectExtent l="19050" t="19050" r="19050" b="47625"/>
                  <wp:wrapNone/>
                  <wp:docPr id="192" name="Notched Right Arrow 192"/>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AC3452D" w14:textId="77777777" w:rsidR="00BE39BB" w:rsidRPr="00E35407" w:rsidRDefault="00BE39BB" w:rsidP="00BE39BB">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2FB27" id="Notched Right Arrow 192" o:spid="_x0000_s1162" type="#_x0000_t94" style="position:absolute;margin-left:144.75pt;margin-top:104.4pt;width:30pt;height:32.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" adj="10800" fillcolor="#dbdbdb" strokecolor="#41719c" strokeweight="1pt">
                  <v:textbox>
                    <w:txbxContent>
                      <w:p w14:paraId="4AC3452D" w14:textId="77777777" w:rsidR="00BE39BB" w:rsidRPr="00E35407" w:rsidRDefault="00BE39BB" w:rsidP="00BE39BB">
                        <w:pPr>
                          <w:rPr>
                            <w:sz w:val="16"/>
                            <w:szCs w:val="16"/>
                          </w:rPr>
                        </w:pPr>
                        <w:r>
                          <w:rPr>
                            <w:sz w:val="16"/>
                            <w:szCs w:val="16"/>
                          </w:rPr>
                          <w:t>3</w:t>
                        </w:r>
                      </w:p>
                    </w:txbxContent>
                  </v:textbox>
                </v:shape>
              </w:pict>
            </mc:Fallback>
          </mc:AlternateContent>
        </w:r>
      </w:ins>
      <w:ins w:id="621" w:author="USER" w:date="2017-06-05T13:11:00Z">
        <w:r w:rsidR="00682E2E">
          <w:rPr>
            <w:noProof/>
            <w:lang w:val="en-US"/>
          </w:rPr>
          <mc:AlternateContent>
            <mc:Choice Requires="wps">
              <w:drawing>
                <wp:anchor distT="0" distB="0" distL="114300" distR="114300" simplePos="0" relativeHeight="251942912" behindDoc="0" locked="0" layoutInCell="1" allowOverlap="1" wp14:anchorId="26E53DEE" wp14:editId="5DBC2A77">
                  <wp:simplePos x="0" y="0"/>
                  <wp:positionH relativeFrom="column">
                    <wp:posOffset>-257175</wp:posOffset>
                  </wp:positionH>
                  <wp:positionV relativeFrom="paragraph">
                    <wp:posOffset>1306830</wp:posOffset>
                  </wp:positionV>
                  <wp:extent cx="381000" cy="428625"/>
                  <wp:effectExtent l="19050" t="19050" r="38100" b="47625"/>
                  <wp:wrapNone/>
                  <wp:docPr id="191" name="Notched Right Arrow 191"/>
                  <wp:cNvGraphicFramePr/>
                  <a:graphic xmlns:a="http://schemas.openxmlformats.org/drawingml/2006/main">
                    <a:graphicData uri="http://schemas.microsoft.com/office/word/2010/wordprocessingShape">
                      <wps:wsp>
                        <wps:cNvSpPr/>
                        <wps:spPr>
                          <a:xfrm>
                            <a:off x="0" y="0"/>
                            <a:ext cx="381000" cy="42862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6A187338" w14:textId="77777777" w:rsidR="00682E2E" w:rsidRPr="00E35407" w:rsidRDefault="00682E2E" w:rsidP="00682E2E">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3DEE" id="Notched Right Arrow 191" o:spid="_x0000_s1163" type="#_x0000_t94" style="position:absolute;margin-left:-20.25pt;margin-top:102.9pt;width:30pt;height:3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" adj="10800" fillcolor="#dbdbdb" strokecolor="#41719c" strokeweight="1pt">
                  <v:textbox>
                    <w:txbxContent>
                      <w:p w14:paraId="6A187338" w14:textId="77777777" w:rsidR="00682E2E" w:rsidRPr="00E35407" w:rsidRDefault="00682E2E" w:rsidP="00682E2E">
                        <w:pPr>
                          <w:rPr>
                            <w:sz w:val="16"/>
                            <w:szCs w:val="16"/>
                          </w:rPr>
                        </w:pPr>
                        <w:r>
                          <w:rPr>
                            <w:sz w:val="16"/>
                            <w:szCs w:val="16"/>
                          </w:rPr>
                          <w:t>2</w:t>
                        </w:r>
                      </w:p>
                    </w:txbxContent>
                  </v:textbox>
                </v:shape>
              </w:pict>
            </mc:Fallback>
          </mc:AlternateContent>
        </w:r>
      </w:ins>
      <w:ins w:id="622" w:author="USER" w:date="2017-06-05T13:10:00Z">
        <w:r w:rsidR="00682E2E">
          <w:rPr>
            <w:noProof/>
            <w:lang w:val="en-US"/>
          </w:rPr>
          <mc:AlternateContent>
            <mc:Choice Requires="wps">
              <w:drawing>
                <wp:anchor distT="0" distB="0" distL="114300" distR="114300" simplePos="0" relativeHeight="251940864" behindDoc="0" locked="0" layoutInCell="1" allowOverlap="1" wp14:anchorId="373CF887" wp14:editId="2BDB112F">
                  <wp:simplePos x="0" y="0"/>
                  <wp:positionH relativeFrom="margin">
                    <wp:posOffset>2257109</wp:posOffset>
                  </wp:positionH>
                  <wp:positionV relativeFrom="paragraph">
                    <wp:posOffset>268924</wp:posOffset>
                  </wp:positionV>
                  <wp:extent cx="551815" cy="337820"/>
                  <wp:effectExtent l="0" t="26352" r="31432" b="31433"/>
                  <wp:wrapNone/>
                  <wp:docPr id="190" name="Notched Right Arrow 19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0BF860E9" w14:textId="77777777" w:rsidR="00682E2E" w:rsidRPr="00D8577C" w:rsidRDefault="00682E2E" w:rsidP="00682E2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CF887" id="Notched Right Arrow 190" o:spid="_x0000_s1164" type="#_x0000_t94" style="position:absolute;margin-left:177.75pt;margin-top:21.2pt;width:43.45pt;height:26.6pt;rotation:90;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" adj="15096,2924" fillcolor="#dbdbdb" strokecolor="#41719c" strokeweight="1pt">
                  <v:textbox style="layout-flow:vertical;mso-layout-flow-alt:bottom-to-top">
                    <w:txbxContent>
                      <w:p w14:paraId="0BF860E9" w14:textId="77777777" w:rsidR="00682E2E" w:rsidRPr="00D8577C" w:rsidRDefault="00682E2E" w:rsidP="00682E2E">
                        <w:pPr>
                          <w:pStyle w:val="NoSpacing"/>
                          <w:jc w:val="center"/>
                          <w:rPr>
                            <w:sz w:val="16"/>
                            <w:szCs w:val="16"/>
                          </w:rPr>
                        </w:pPr>
                        <w:r>
                          <w:rPr>
                            <w:sz w:val="16"/>
                            <w:szCs w:val="16"/>
                          </w:rPr>
                          <w:t>1</w:t>
                        </w:r>
                      </w:p>
                    </w:txbxContent>
                  </v:textbox>
                  <w10:wrap anchorx="margin"/>
                </v:shape>
              </w:pict>
            </mc:Fallback>
          </mc:AlternateContent>
        </w:r>
      </w:ins>
      <w:ins w:id="623" w:author="USER" w:date="2017-06-05T13:09:00Z">
        <w:r w:rsidR="00682E2E" w:rsidRPr="004A1AB8">
          <w:rPr>
            <w:rFonts w:eastAsiaTheme="minorHAnsi"/>
            <w:noProof/>
            <w:color w:val="000000"/>
            <w:lang w:val="en-US"/>
          </w:rPr>
          <w:drawing>
            <wp:inline distT="0" distB="0" distL="0" distR="0" wp14:anchorId="32D3A2F6" wp14:editId="75F0579B">
              <wp:extent cx="5943600" cy="2182495"/>
              <wp:effectExtent l="0" t="0" r="0" b="8255"/>
              <wp:docPr id="189" name="Picture 189" descr="C:\Users\USER\Pictures\SCREEN SHOTS\GL4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GL4_LI (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ins>
    </w:p>
    <w:p w14:paraId="483FB215" w14:textId="77777777" w:rsidR="00682E2E" w:rsidRDefault="00682E2E" w:rsidP="00C928DA">
      <w:pPr>
        <w:autoSpaceDE w:val="0"/>
        <w:autoSpaceDN w:val="0"/>
        <w:adjustRightInd w:val="0"/>
        <w:rPr>
          <w:ins w:id="624" w:author="USER" w:date="2017-06-05T13:09:00Z"/>
          <w:rFonts w:eastAsiaTheme="minorHAnsi"/>
          <w:color w:val="000000"/>
          <w:lang w:val="en-US"/>
        </w:rPr>
      </w:pPr>
    </w:p>
    <w:p w14:paraId="19D18E2C" w14:textId="5F3247CC" w:rsidR="00682E2E" w:rsidRDefault="00682E2E" w:rsidP="00C928DA">
      <w:pPr>
        <w:autoSpaceDE w:val="0"/>
        <w:autoSpaceDN w:val="0"/>
        <w:adjustRightInd w:val="0"/>
        <w:rPr>
          <w:ins w:id="625" w:author="USER" w:date="2017-06-05T13:07:00Z"/>
          <w:rFonts w:eastAsiaTheme="minorHAnsi"/>
          <w:color w:val="000000"/>
          <w:lang w:val="en-US"/>
        </w:rPr>
      </w:pPr>
    </w:p>
    <w:p w14:paraId="20A4A93B" w14:textId="26F9536C" w:rsidR="00682E2E" w:rsidRPr="004A1AB8" w:rsidRDefault="00BE39BB" w:rsidP="00C928DA">
      <w:pPr>
        <w:autoSpaceDE w:val="0"/>
        <w:autoSpaceDN w:val="0"/>
        <w:adjustRightInd w:val="0"/>
        <w:rPr>
          <w:rFonts w:eastAsiaTheme="minorHAnsi"/>
          <w:color w:val="000000"/>
          <w:lang w:val="en-US"/>
        </w:rPr>
      </w:pPr>
      <w:ins w:id="626" w:author="USER" w:date="2017-06-05T13:13:00Z">
        <w:r>
          <w:rPr>
            <w:noProof/>
          </w:rPr>
          <mc:AlternateContent>
            <mc:Choice Requires="wps">
              <w:drawing>
                <wp:anchor distT="0" distB="0" distL="114300" distR="114300" simplePos="0" relativeHeight="251949056" behindDoc="0" locked="0" layoutInCell="1" allowOverlap="1" wp14:anchorId="5D675CB5" wp14:editId="63D4727D">
                  <wp:simplePos x="0" y="0"/>
                  <wp:positionH relativeFrom="column">
                    <wp:posOffset>4410075</wp:posOffset>
                  </wp:positionH>
                  <wp:positionV relativeFrom="paragraph">
                    <wp:posOffset>1756410</wp:posOffset>
                  </wp:positionV>
                  <wp:extent cx="381000" cy="381000"/>
                  <wp:effectExtent l="19050" t="19050" r="38100" b="38100"/>
                  <wp:wrapNone/>
                  <wp:docPr id="194" name="Notched Right Arrow 194"/>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54E11105" w14:textId="77777777" w:rsidR="00BE39BB" w:rsidRPr="00E35407" w:rsidRDefault="00BE39BB" w:rsidP="00BE39BB">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75CB5" id="Notched Right Arrow 194" o:spid="_x0000_s1165" type="#_x0000_t94" style="position:absolute;margin-left:347.25pt;margin-top:138.3pt;width:30pt;height:30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" adj="10800" fillcolor="#dbdbdb" strokecolor="#41719c" strokeweight="1pt">
                  <v:textbox>
                    <w:txbxContent>
                      <w:p w14:paraId="54E11105" w14:textId="77777777" w:rsidR="00BE39BB" w:rsidRPr="00E35407" w:rsidRDefault="00BE39BB" w:rsidP="00BE39BB">
                        <w:pPr>
                          <w:rPr>
                            <w:sz w:val="16"/>
                            <w:szCs w:val="16"/>
                          </w:rPr>
                        </w:pPr>
                        <w:r>
                          <w:rPr>
                            <w:sz w:val="16"/>
                            <w:szCs w:val="16"/>
                          </w:rPr>
                          <w:t>5</w:t>
                        </w:r>
                      </w:p>
                    </w:txbxContent>
                  </v:textbox>
                </v:shape>
              </w:pict>
            </mc:Fallback>
          </mc:AlternateContent>
        </w:r>
        <w:r>
          <w:rPr>
            <w:noProof/>
          </w:rPr>
          <mc:AlternateContent>
            <mc:Choice Requires="wps">
              <w:drawing>
                <wp:anchor distT="0" distB="0" distL="114300" distR="114300" simplePos="0" relativeHeight="251947008" behindDoc="0" locked="0" layoutInCell="1" allowOverlap="1" wp14:anchorId="76407A66" wp14:editId="0278804D">
                  <wp:simplePos x="0" y="0"/>
                  <wp:positionH relativeFrom="column">
                    <wp:posOffset>-247650</wp:posOffset>
                  </wp:positionH>
                  <wp:positionV relativeFrom="paragraph">
                    <wp:posOffset>1346835</wp:posOffset>
                  </wp:positionV>
                  <wp:extent cx="381000" cy="371475"/>
                  <wp:effectExtent l="19050" t="19050" r="38100" b="47625"/>
                  <wp:wrapNone/>
                  <wp:docPr id="193" name="Notched Right Arrow 193"/>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14:paraId="4DD900F9" w14:textId="77777777" w:rsidR="00BE39BB" w:rsidRPr="00E35407" w:rsidRDefault="00BE39BB" w:rsidP="00BE39BB">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7A66" id="Notched Right Arrow 193" o:spid="_x0000_s1166" type="#_x0000_t94" style="position:absolute;margin-left:-19.5pt;margin-top:106.05pt;width:30pt;height:29.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" adj="11070" fillcolor="#dbdbdb" strokecolor="#41719c" strokeweight="1pt">
                  <v:textbox>
                    <w:txbxContent>
                      <w:p w14:paraId="4DD900F9" w14:textId="77777777" w:rsidR="00BE39BB" w:rsidRPr="00E35407" w:rsidRDefault="00BE39BB" w:rsidP="00BE39BB">
                        <w:pPr>
                          <w:jc w:val="center"/>
                          <w:rPr>
                            <w:sz w:val="16"/>
                            <w:szCs w:val="16"/>
                          </w:rPr>
                        </w:pPr>
                        <w:r>
                          <w:rPr>
                            <w:sz w:val="16"/>
                            <w:szCs w:val="16"/>
                          </w:rPr>
                          <w:t>4</w:t>
                        </w:r>
                      </w:p>
                    </w:txbxContent>
                  </v:textbox>
                </v:shape>
              </w:pict>
            </mc:Fallback>
          </mc:AlternateContent>
        </w:r>
      </w:ins>
      <w:ins w:id="627" w:author="USER" w:date="2017-06-05T13:07:00Z">
        <w:r w:rsidR="00682E2E" w:rsidRPr="00682E2E">
          <w:rPr>
            <w:rFonts w:eastAsiaTheme="minorHAnsi"/>
            <w:noProof/>
            <w:color w:val="000000"/>
            <w:lang w:val="en-US"/>
          </w:rPr>
          <w:drawing>
            <wp:inline distT="0" distB="0" distL="0" distR="0" wp14:anchorId="128E6176" wp14:editId="331378F6">
              <wp:extent cx="5943600" cy="2030284"/>
              <wp:effectExtent l="0" t="0" r="0" b="8255"/>
              <wp:docPr id="188" name="Picture 188" descr="C:\Users\USER\Pictures\SCREEN SHOTS\GL-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GL-N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30284"/>
                      </a:xfrm>
                      <a:prstGeom prst="rect">
                        <a:avLst/>
                      </a:prstGeom>
                      <a:noFill/>
                      <a:ln>
                        <a:noFill/>
                      </a:ln>
                    </pic:spPr>
                  </pic:pic>
                </a:graphicData>
              </a:graphic>
            </wp:inline>
          </w:drawing>
        </w:r>
      </w:ins>
    </w:p>
    <w:p w14:paraId="3949A243" w14:textId="4CB4A43F" w:rsidR="00EB0861" w:rsidRPr="004A1AB8" w:rsidDel="005C1637" w:rsidRDefault="00EB0861" w:rsidP="00C928DA">
      <w:pPr>
        <w:autoSpaceDE w:val="0"/>
        <w:autoSpaceDN w:val="0"/>
        <w:adjustRightInd w:val="0"/>
        <w:rPr>
          <w:del w:id="628" w:author="Priscilla Hope" w:date="2017-05-30T16:51:00Z"/>
          <w:rFonts w:eastAsiaTheme="minorHAnsi"/>
          <w:color w:val="000000"/>
          <w:lang w:val="en-US"/>
        </w:rPr>
      </w:pPr>
    </w:p>
    <w:p w14:paraId="58E2AF7E"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2. Select a batch.</w:t>
      </w:r>
    </w:p>
    <w:p w14:paraId="0B7355BC" w14:textId="490DDD27" w:rsidR="00EB0861" w:rsidRPr="004A1AB8" w:rsidDel="005C1637" w:rsidRDefault="00EB0861" w:rsidP="00C928DA">
      <w:pPr>
        <w:autoSpaceDE w:val="0"/>
        <w:autoSpaceDN w:val="0"/>
        <w:adjustRightInd w:val="0"/>
        <w:rPr>
          <w:del w:id="629" w:author="Priscilla Hope" w:date="2017-05-30T16:51:00Z"/>
          <w:rFonts w:eastAsiaTheme="minorHAnsi"/>
          <w:color w:val="000000"/>
          <w:lang w:val="en-US"/>
        </w:rPr>
      </w:pPr>
    </w:p>
    <w:p w14:paraId="62ACC26B" w14:textId="77777777"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 xml:space="preserve">Post </w:t>
      </w:r>
      <w:r w:rsidRPr="004A1AB8">
        <w:rPr>
          <w:rFonts w:eastAsiaTheme="minorHAnsi"/>
          <w:color w:val="000000"/>
          <w:lang w:val="en-US"/>
        </w:rPr>
        <w:t>to post the batch that is currently displayed.</w:t>
      </w:r>
    </w:p>
    <w:p w14:paraId="18AB7AC2" w14:textId="77777777" w:rsidR="00EB0861" w:rsidRPr="004A1AB8" w:rsidRDefault="00EB0861" w:rsidP="00C928DA">
      <w:pPr>
        <w:autoSpaceDE w:val="0"/>
        <w:autoSpaceDN w:val="0"/>
        <w:adjustRightInd w:val="0"/>
        <w:rPr>
          <w:rFonts w:eastAsiaTheme="minorHAnsi"/>
          <w:color w:val="396AA8"/>
          <w:lang w:val="en-US"/>
        </w:rPr>
      </w:pPr>
    </w:p>
    <w:p w14:paraId="05912FEF" w14:textId="77777777" w:rsidR="00C928DA" w:rsidRPr="004A1AB8" w:rsidRDefault="00C928DA" w:rsidP="00C928DA">
      <w:pPr>
        <w:autoSpaceDE w:val="0"/>
        <w:autoSpaceDN w:val="0"/>
        <w:adjustRightInd w:val="0"/>
        <w:rPr>
          <w:rFonts w:eastAsiaTheme="minorHAnsi"/>
          <w:color w:val="396AA8"/>
          <w:lang w:val="en-US"/>
        </w:rPr>
      </w:pPr>
      <w:r w:rsidRPr="004A1AB8">
        <w:rPr>
          <w:rFonts w:eastAsiaTheme="minorHAnsi"/>
          <w:color w:val="396AA8"/>
          <w:lang w:val="en-US"/>
        </w:rPr>
        <w:t>After posting batches</w:t>
      </w:r>
    </w:p>
    <w:p w14:paraId="2DE893EE" w14:textId="77777777" w:rsidR="00C928DA" w:rsidRPr="00020492" w:rsidRDefault="00EB0861" w:rsidP="00C928DA">
      <w:pPr>
        <w:autoSpaceDE w:val="0"/>
        <w:autoSpaceDN w:val="0"/>
        <w:adjustRightInd w:val="0"/>
        <w:rPr>
          <w:rFonts w:eastAsiaTheme="minorHAnsi"/>
          <w:i/>
          <w:color w:val="000000"/>
          <w:lang w:val="en-US"/>
          <w:rPrChange w:id="630" w:author="USER" w:date="2017-06-02T16:06:00Z">
            <w:rPr>
              <w:rFonts w:eastAsiaTheme="minorHAnsi"/>
              <w:color w:val="000000"/>
              <w:lang w:val="en-US"/>
            </w:rPr>
          </w:rPrChange>
        </w:rPr>
      </w:pPr>
      <w:del w:id="631" w:author="Priscilla Hope" w:date="2017-05-30T16:51:00Z">
        <w:r w:rsidRPr="00020492" w:rsidDel="005C1637">
          <w:rPr>
            <w:rFonts w:eastAsiaTheme="minorHAnsi"/>
            <w:i/>
            <w:color w:val="000000"/>
            <w:lang w:val="en-US"/>
            <w:rPrChange w:id="632" w:author="USER" w:date="2017-06-02T16:06:00Z">
              <w:rPr>
                <w:rFonts w:eastAsiaTheme="minorHAnsi"/>
                <w:color w:val="000000"/>
                <w:lang w:val="en-US"/>
              </w:rPr>
            </w:rPrChange>
          </w:rPr>
          <w:delText xml:space="preserve">   </w:delText>
        </w:r>
      </w:del>
      <w:r w:rsidR="00C928DA" w:rsidRPr="00020492">
        <w:rPr>
          <w:rFonts w:eastAsiaTheme="minorHAnsi"/>
          <w:i/>
          <w:color w:val="000000"/>
          <w:lang w:val="en-US"/>
          <w:rPrChange w:id="633" w:author="USER" w:date="2017-06-02T16:06:00Z">
            <w:rPr>
              <w:rFonts w:eastAsiaTheme="minorHAnsi"/>
              <w:color w:val="000000"/>
              <w:lang w:val="en-US"/>
            </w:rPr>
          </w:rPrChange>
        </w:rPr>
        <w:t>If errors were found and placed in a new batch during posting, c</w:t>
      </w:r>
      <w:r w:rsidRPr="00020492">
        <w:rPr>
          <w:rFonts w:eastAsiaTheme="minorHAnsi"/>
          <w:i/>
          <w:color w:val="000000"/>
          <w:lang w:val="en-US"/>
          <w:rPrChange w:id="634" w:author="USER" w:date="2017-06-02T16:06:00Z">
            <w:rPr>
              <w:rFonts w:eastAsiaTheme="minorHAnsi"/>
              <w:color w:val="000000"/>
              <w:lang w:val="en-US"/>
            </w:rPr>
          </w:rPrChange>
        </w:rPr>
        <w:t>orrect the errors, then post the         batch</w:t>
      </w:r>
      <w:r w:rsidR="00C928DA" w:rsidRPr="00020492">
        <w:rPr>
          <w:rFonts w:eastAsiaTheme="minorHAnsi"/>
          <w:i/>
          <w:color w:val="000000"/>
          <w:lang w:val="en-US"/>
          <w:rPrChange w:id="635" w:author="USER" w:date="2017-06-02T16:06:00Z">
            <w:rPr>
              <w:rFonts w:eastAsiaTheme="minorHAnsi"/>
              <w:color w:val="000000"/>
              <w:lang w:val="en-US"/>
            </w:rPr>
          </w:rPrChange>
        </w:rPr>
        <w:t>.</w:t>
      </w:r>
    </w:p>
    <w:p w14:paraId="4E7FDC77" w14:textId="77777777" w:rsidR="00EB0861"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14:paraId="1A399441" w14:textId="2FE50FB7" w:rsidR="00C928DA" w:rsidRPr="00020492" w:rsidRDefault="00EB0861" w:rsidP="00C928DA">
      <w:pPr>
        <w:autoSpaceDE w:val="0"/>
        <w:autoSpaceDN w:val="0"/>
        <w:adjustRightInd w:val="0"/>
        <w:rPr>
          <w:rFonts w:eastAsiaTheme="minorHAnsi"/>
          <w:i/>
          <w:color w:val="000000"/>
          <w:lang w:val="en-US"/>
          <w:rPrChange w:id="636" w:author="USER" w:date="2017-06-02T16:07:00Z">
            <w:rPr>
              <w:rFonts w:eastAsiaTheme="minorHAnsi"/>
              <w:color w:val="000000"/>
              <w:lang w:val="en-US"/>
            </w:rPr>
          </w:rPrChange>
        </w:rPr>
      </w:pPr>
      <w:del w:id="637" w:author="Priscilla Hope" w:date="2017-05-30T16:51:00Z">
        <w:r w:rsidRPr="00020492" w:rsidDel="005C1637">
          <w:rPr>
            <w:rFonts w:eastAsiaTheme="minorHAnsi"/>
            <w:i/>
            <w:color w:val="000000"/>
            <w:lang w:val="en-US"/>
            <w:rPrChange w:id="638" w:author="USER" w:date="2017-06-02T16:07:00Z">
              <w:rPr>
                <w:rFonts w:eastAsiaTheme="minorHAnsi"/>
                <w:color w:val="000000"/>
                <w:lang w:val="en-US"/>
              </w:rPr>
            </w:rPrChange>
          </w:rPr>
          <w:delText xml:space="preserve">  </w:delText>
        </w:r>
      </w:del>
      <w:del w:id="639" w:author="Priscilla Hope" w:date="2017-05-30T16:52:00Z">
        <w:r w:rsidRPr="00020492" w:rsidDel="005C1637">
          <w:rPr>
            <w:rFonts w:eastAsiaTheme="minorHAnsi"/>
            <w:i/>
            <w:color w:val="000000"/>
            <w:lang w:val="en-US"/>
            <w:rPrChange w:id="640" w:author="USER" w:date="2017-06-02T16:07:00Z">
              <w:rPr>
                <w:rFonts w:eastAsiaTheme="minorHAnsi"/>
                <w:color w:val="000000"/>
                <w:lang w:val="en-US"/>
              </w:rPr>
            </w:rPrChange>
          </w:rPr>
          <w:delText xml:space="preserve"> </w:delText>
        </w:r>
      </w:del>
      <w:r w:rsidR="00C928DA" w:rsidRPr="00020492">
        <w:rPr>
          <w:rFonts w:eastAsiaTheme="minorHAnsi"/>
          <w:i/>
          <w:color w:val="000000"/>
          <w:lang w:val="en-US"/>
          <w:rPrChange w:id="641" w:author="USER" w:date="2017-06-02T16:07:00Z">
            <w:rPr>
              <w:rFonts w:eastAsiaTheme="minorHAnsi"/>
              <w:color w:val="000000"/>
              <w:lang w:val="en-US"/>
            </w:rPr>
          </w:rPrChange>
        </w:rPr>
        <w:t>Print the Posting Journal for an audit trail report of posted transactions.</w:t>
      </w:r>
    </w:p>
    <w:p w14:paraId="2DF93EFB" w14:textId="77777777" w:rsidR="004C3F5C" w:rsidRPr="00020492" w:rsidRDefault="004C3F5C" w:rsidP="00C928DA">
      <w:pPr>
        <w:autoSpaceDE w:val="0"/>
        <w:autoSpaceDN w:val="0"/>
        <w:adjustRightInd w:val="0"/>
        <w:rPr>
          <w:rFonts w:eastAsiaTheme="minorHAnsi"/>
          <w:i/>
          <w:color w:val="000000"/>
          <w:lang w:val="en-US"/>
          <w:rPrChange w:id="642" w:author="USER" w:date="2017-06-02T16:07:00Z">
            <w:rPr>
              <w:rFonts w:eastAsiaTheme="minorHAnsi"/>
              <w:color w:val="000000"/>
              <w:lang w:val="en-US"/>
            </w:rPr>
          </w:rPrChange>
        </w:rPr>
      </w:pPr>
    </w:p>
    <w:p w14:paraId="4DF1F3F5" w14:textId="77025789" w:rsidR="00C928DA" w:rsidRPr="00020492" w:rsidRDefault="00EB0861" w:rsidP="00C928DA">
      <w:pPr>
        <w:autoSpaceDE w:val="0"/>
        <w:autoSpaceDN w:val="0"/>
        <w:adjustRightInd w:val="0"/>
        <w:rPr>
          <w:rFonts w:eastAsiaTheme="minorHAnsi"/>
          <w:i/>
          <w:color w:val="000000"/>
          <w:lang w:val="en-US"/>
          <w:rPrChange w:id="643" w:author="USER" w:date="2017-06-02T16:07:00Z">
            <w:rPr>
              <w:rFonts w:eastAsiaTheme="minorHAnsi"/>
              <w:color w:val="000000"/>
              <w:lang w:val="en-US"/>
            </w:rPr>
          </w:rPrChange>
        </w:rPr>
      </w:pPr>
      <w:del w:id="644" w:author="Priscilla Hope" w:date="2017-05-30T16:52:00Z">
        <w:r w:rsidRPr="00020492" w:rsidDel="005C1637">
          <w:rPr>
            <w:rFonts w:eastAsiaTheme="minorHAnsi"/>
            <w:i/>
            <w:color w:val="000000"/>
            <w:lang w:val="en-US"/>
            <w:rPrChange w:id="645" w:author="USER" w:date="2017-06-02T16:07:00Z">
              <w:rPr>
                <w:rFonts w:eastAsiaTheme="minorHAnsi"/>
                <w:color w:val="000000"/>
                <w:lang w:val="en-US"/>
              </w:rPr>
            </w:rPrChange>
          </w:rPr>
          <w:delText xml:space="preserve">    </w:delText>
        </w:r>
        <w:r w:rsidR="00C928DA" w:rsidRPr="00020492" w:rsidDel="005C1637">
          <w:rPr>
            <w:rFonts w:eastAsiaTheme="minorHAnsi"/>
            <w:i/>
            <w:color w:val="000000"/>
            <w:lang w:val="en-US"/>
            <w:rPrChange w:id="646" w:author="USER" w:date="2017-06-02T16:07:00Z">
              <w:rPr>
                <w:rFonts w:eastAsiaTheme="minorHAnsi"/>
                <w:color w:val="000000"/>
                <w:lang w:val="en-US"/>
              </w:rPr>
            </w:rPrChange>
          </w:rPr>
          <w:delText>T</w:delText>
        </w:r>
      </w:del>
      <w:ins w:id="647" w:author="Priscilla Hope" w:date="2017-05-30T16:52:00Z">
        <w:r w:rsidR="005C1637" w:rsidRPr="00020492">
          <w:rPr>
            <w:rFonts w:eastAsiaTheme="minorHAnsi"/>
            <w:i/>
            <w:color w:val="000000"/>
            <w:lang w:val="en-US"/>
            <w:rPrChange w:id="648" w:author="USER" w:date="2017-06-02T16:07:00Z">
              <w:rPr>
                <w:rFonts w:eastAsiaTheme="minorHAnsi"/>
                <w:color w:val="000000"/>
                <w:lang w:val="en-US"/>
              </w:rPr>
            </w:rPrChange>
          </w:rPr>
          <w:t>T</w:t>
        </w:r>
      </w:ins>
      <w:r w:rsidR="00C928DA" w:rsidRPr="00020492">
        <w:rPr>
          <w:rFonts w:eastAsiaTheme="minorHAnsi"/>
          <w:i/>
          <w:color w:val="000000"/>
          <w:lang w:val="en-US"/>
          <w:rPrChange w:id="649" w:author="USER" w:date="2017-06-02T16:07:00Z">
            <w:rPr>
              <w:rFonts w:eastAsiaTheme="minorHAnsi"/>
              <w:color w:val="000000"/>
              <w:lang w:val="en-US"/>
            </w:rPr>
          </w:rPrChange>
        </w:rPr>
        <w:t>o report provisional transactions, print the Provisional Posting Journal.</w:t>
      </w:r>
    </w:p>
    <w:p w14:paraId="5628D080" w14:textId="77777777" w:rsidR="00EB0861" w:rsidRPr="00020492" w:rsidRDefault="00EB0861" w:rsidP="00C928DA">
      <w:pPr>
        <w:autoSpaceDE w:val="0"/>
        <w:autoSpaceDN w:val="0"/>
        <w:adjustRightInd w:val="0"/>
        <w:rPr>
          <w:rFonts w:eastAsiaTheme="minorHAnsi"/>
          <w:i/>
          <w:color w:val="000000"/>
          <w:lang w:val="en-US"/>
          <w:rPrChange w:id="650" w:author="USER" w:date="2017-06-02T16:07:00Z">
            <w:rPr>
              <w:rFonts w:eastAsiaTheme="minorHAnsi"/>
              <w:color w:val="000000"/>
              <w:lang w:val="en-US"/>
            </w:rPr>
          </w:rPrChange>
        </w:rPr>
      </w:pPr>
      <w:r w:rsidRPr="00020492">
        <w:rPr>
          <w:rFonts w:eastAsiaTheme="minorHAnsi"/>
          <w:i/>
          <w:color w:val="000000"/>
          <w:lang w:val="en-US"/>
          <w:rPrChange w:id="651" w:author="USER" w:date="2017-06-02T16:07:00Z">
            <w:rPr>
              <w:rFonts w:eastAsiaTheme="minorHAnsi"/>
              <w:color w:val="000000"/>
              <w:lang w:val="en-US"/>
            </w:rPr>
          </w:rPrChange>
        </w:rPr>
        <w:t xml:space="preserve"> </w:t>
      </w:r>
    </w:p>
    <w:p w14:paraId="76D397D0" w14:textId="7E388104" w:rsidR="00C928DA" w:rsidRPr="00020492" w:rsidRDefault="00EB0861" w:rsidP="00C928DA">
      <w:pPr>
        <w:autoSpaceDE w:val="0"/>
        <w:autoSpaceDN w:val="0"/>
        <w:adjustRightInd w:val="0"/>
        <w:rPr>
          <w:rFonts w:eastAsiaTheme="minorHAnsi"/>
          <w:i/>
          <w:color w:val="000000"/>
          <w:lang w:val="en-US"/>
          <w:rPrChange w:id="652" w:author="USER" w:date="2017-06-02T16:07:00Z">
            <w:rPr>
              <w:rFonts w:eastAsiaTheme="minorHAnsi"/>
              <w:color w:val="000000"/>
              <w:lang w:val="en-US"/>
            </w:rPr>
          </w:rPrChange>
        </w:rPr>
      </w:pPr>
      <w:del w:id="653" w:author="Priscilla Hope" w:date="2017-05-30T16:52:00Z">
        <w:r w:rsidRPr="00020492" w:rsidDel="005C1637">
          <w:rPr>
            <w:rFonts w:eastAsiaTheme="minorHAnsi"/>
            <w:i/>
            <w:color w:val="000000"/>
            <w:lang w:val="en-US"/>
            <w:rPrChange w:id="654" w:author="USER" w:date="2017-06-02T16:07:00Z">
              <w:rPr>
                <w:rFonts w:eastAsiaTheme="minorHAnsi"/>
                <w:color w:val="000000"/>
                <w:lang w:val="en-US"/>
              </w:rPr>
            </w:rPrChange>
          </w:rPr>
          <w:delText xml:space="preserve">  </w:delText>
        </w:r>
        <w:r w:rsidR="004C3F5C" w:rsidRPr="00020492" w:rsidDel="005C1637">
          <w:rPr>
            <w:rFonts w:eastAsiaTheme="minorHAnsi"/>
            <w:i/>
            <w:color w:val="000000"/>
            <w:lang w:val="en-US"/>
            <w:rPrChange w:id="655" w:author="USER" w:date="2017-06-02T16:07:00Z">
              <w:rPr>
                <w:rFonts w:eastAsiaTheme="minorHAnsi"/>
                <w:color w:val="000000"/>
                <w:lang w:val="en-US"/>
              </w:rPr>
            </w:rPrChange>
          </w:rPr>
          <w:delText xml:space="preserve"> </w:delText>
        </w:r>
        <w:r w:rsidRPr="00020492" w:rsidDel="005C1637">
          <w:rPr>
            <w:rFonts w:eastAsiaTheme="minorHAnsi"/>
            <w:i/>
            <w:color w:val="000000"/>
            <w:lang w:val="en-US"/>
            <w:rPrChange w:id="656" w:author="USER" w:date="2017-06-02T16:07:00Z">
              <w:rPr>
                <w:rFonts w:eastAsiaTheme="minorHAnsi"/>
                <w:color w:val="000000"/>
                <w:lang w:val="en-US"/>
              </w:rPr>
            </w:rPrChange>
          </w:rPr>
          <w:delText xml:space="preserve"> </w:delText>
        </w:r>
      </w:del>
      <w:r w:rsidR="00C928DA" w:rsidRPr="00020492">
        <w:rPr>
          <w:rFonts w:eastAsiaTheme="minorHAnsi"/>
          <w:i/>
          <w:color w:val="000000"/>
          <w:lang w:val="en-US"/>
          <w:rPrChange w:id="657" w:author="USER" w:date="2017-06-02T16:07:00Z">
            <w:rPr>
              <w:rFonts w:eastAsiaTheme="minorHAnsi"/>
              <w:color w:val="000000"/>
              <w:lang w:val="en-US"/>
            </w:rPr>
          </w:rPrChange>
        </w:rPr>
        <w:t>When ready, post provisional batches permanently.</w:t>
      </w:r>
    </w:p>
    <w:p w14:paraId="2E73F42F" w14:textId="77777777" w:rsidR="00C928DA" w:rsidRPr="004A1AB8" w:rsidRDefault="00C928DA" w:rsidP="00200CB2">
      <w:pPr>
        <w:autoSpaceDE w:val="0"/>
        <w:autoSpaceDN w:val="0"/>
        <w:adjustRightInd w:val="0"/>
        <w:rPr>
          <w:rFonts w:eastAsiaTheme="minorHAnsi"/>
          <w:color w:val="000000"/>
          <w:lang w:val="en-US"/>
        </w:rPr>
      </w:pPr>
    </w:p>
    <w:p w14:paraId="316B7F06" w14:textId="77777777" w:rsidR="00C928DA" w:rsidRPr="004A1AB8" w:rsidRDefault="00C928DA" w:rsidP="00200CB2">
      <w:pPr>
        <w:autoSpaceDE w:val="0"/>
        <w:autoSpaceDN w:val="0"/>
        <w:adjustRightInd w:val="0"/>
        <w:rPr>
          <w:rFonts w:eastAsiaTheme="minorHAnsi"/>
          <w:lang w:val="en-US"/>
        </w:rPr>
      </w:pPr>
    </w:p>
    <w:sectPr w:rsidR="00C928DA" w:rsidRPr="004A1AB8" w:rsidSect="0097669B">
      <w:headerReference w:type="default" r:id="rId69"/>
      <w:footerReference w:type="default" r:id="rId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Priscilla Hope" w:date="2017-05-30T14:30:00Z" w:initials="PH">
    <w:p w14:paraId="406D315C" w14:textId="77777777" w:rsidR="00713C6B" w:rsidRDefault="00713C6B">
      <w:pPr>
        <w:pStyle w:val="CommentText"/>
      </w:pPr>
      <w:r>
        <w:rPr>
          <w:rStyle w:val="CommentReference"/>
        </w:rPr>
        <w:annotationRef/>
      </w:r>
      <w:r>
        <w:t>What’s the 12 about?</w:t>
      </w:r>
    </w:p>
  </w:comment>
  <w:comment w:id="444" w:author="Priscilla Hope" w:date="2017-05-30T16:30:00Z" w:initials="PH">
    <w:p w14:paraId="11AFFA9E" w14:textId="77777777" w:rsidR="00713C6B" w:rsidRDefault="00713C6B" w:rsidP="00AC4878">
      <w:pPr>
        <w:pStyle w:val="CommentText"/>
        <w:numPr>
          <w:ilvl w:val="0"/>
          <w:numId w:val="102"/>
        </w:numPr>
      </w:pPr>
      <w:r>
        <w:rPr>
          <w:rStyle w:val="CommentReference"/>
        </w:rPr>
        <w:annotationRef/>
      </w:r>
      <w:r>
        <w:t>There are no arrows on the image</w:t>
      </w:r>
    </w:p>
    <w:p w14:paraId="17AF7AD9" w14:textId="77777777" w:rsidR="00713C6B" w:rsidRDefault="00713C6B" w:rsidP="00AC4878">
      <w:pPr>
        <w:pStyle w:val="CommentText"/>
        <w:numPr>
          <w:ilvl w:val="0"/>
          <w:numId w:val="102"/>
        </w:numPr>
      </w:pPr>
      <w:r>
        <w:t>The note doesn’t bring any meaning…what’s it supposed to say</w:t>
      </w:r>
    </w:p>
    <w:p w14:paraId="1EE70335" w14:textId="42089EB0" w:rsidR="00713C6B" w:rsidRDefault="00713C6B" w:rsidP="00AC4878">
      <w:pPr>
        <w:pStyle w:val="CommentText"/>
      </w:pPr>
    </w:p>
  </w:comment>
  <w:comment w:id="575" w:author="Priscilla Hope" w:date="2017-05-30T16:43:00Z" w:initials="PH">
    <w:p w14:paraId="759DE9B5" w14:textId="0BD597F4" w:rsidR="00713C6B" w:rsidRDefault="00713C6B">
      <w:pPr>
        <w:pStyle w:val="CommentText"/>
      </w:pPr>
      <w:r>
        <w:rPr>
          <w:rStyle w:val="CommentReference"/>
        </w:rPr>
        <w:annotationRef/>
      </w:r>
      <w:r>
        <w:t>I suggest such informational lines should be italicised and font size reduced to 10 like what I’ve done here.</w:t>
      </w:r>
    </w:p>
  </w:comment>
  <w:comment w:id="579" w:author="Priscilla Hope" w:date="2017-05-30T16:46:00Z" w:initials="PH">
    <w:p w14:paraId="6DE97E76" w14:textId="77777777" w:rsidR="00713C6B" w:rsidRDefault="00713C6B">
      <w:pPr>
        <w:pStyle w:val="CommentText"/>
      </w:pPr>
      <w:r>
        <w:rPr>
          <w:rStyle w:val="CommentReference"/>
        </w:rPr>
        <w:annotationRef/>
      </w:r>
      <w:r>
        <w:t>No image for this</w:t>
      </w:r>
    </w:p>
    <w:p w14:paraId="7D57E007" w14:textId="31A5645D" w:rsidR="00713C6B" w:rsidRDefault="00713C6B">
      <w:pPr>
        <w:pStyle w:val="CommentText"/>
      </w:pPr>
    </w:p>
  </w:comment>
  <w:comment w:id="617" w:author="Priscilla Hope" w:date="2017-05-30T16:46:00Z" w:initials="PH">
    <w:p w14:paraId="3108020D" w14:textId="083AB7BD" w:rsidR="00713C6B" w:rsidRDefault="00713C6B">
      <w:pPr>
        <w:pStyle w:val="CommentText"/>
      </w:pPr>
      <w:r>
        <w:rPr>
          <w:rStyle w:val="CommentReference"/>
        </w:rPr>
        <w:annotationRef/>
      </w:r>
      <w:r>
        <w:t>No image for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6D315C" w15:done="0"/>
  <w15:commentEx w15:paraId="1EE70335" w15:done="0"/>
  <w15:commentEx w15:paraId="759DE9B5" w15:done="0"/>
  <w15:commentEx w15:paraId="7D57E007" w15:done="0"/>
  <w15:commentEx w15:paraId="310802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665CB" w14:textId="77777777" w:rsidR="00713C6B" w:rsidRDefault="00713C6B" w:rsidP="00677792">
      <w:r>
        <w:separator/>
      </w:r>
    </w:p>
  </w:endnote>
  <w:endnote w:type="continuationSeparator" w:id="0">
    <w:p w14:paraId="00EFFF70" w14:textId="77777777" w:rsidR="00713C6B" w:rsidRDefault="00713C6B" w:rsidP="00677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DA396" w14:textId="77777777" w:rsidR="00713C6B" w:rsidRDefault="00713C6B" w:rsidP="00102B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BF388A">
      <w:rPr>
        <w:caps/>
        <w:noProof/>
        <w:color w:val="4F81BD" w:themeColor="accent1"/>
      </w:rPr>
      <w:t>21</w:t>
    </w:r>
    <w:r>
      <w:rPr>
        <w:caps/>
        <w:noProof/>
        <w:color w:val="4F81BD" w:themeColor="accent1"/>
      </w:rPr>
      <w:fldChar w:fldCharType="end"/>
    </w:r>
  </w:p>
  <w:p w14:paraId="44E9B15B" w14:textId="77777777" w:rsidR="00713C6B" w:rsidRDefault="00713C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EFF6BF" w14:textId="77777777" w:rsidR="00713C6B" w:rsidRDefault="00713C6B" w:rsidP="00677792">
      <w:r>
        <w:separator/>
      </w:r>
    </w:p>
  </w:footnote>
  <w:footnote w:type="continuationSeparator" w:id="0">
    <w:p w14:paraId="7795C413" w14:textId="77777777" w:rsidR="00713C6B" w:rsidRDefault="00713C6B" w:rsidP="006777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C675B8" w14:textId="77777777" w:rsidR="00713C6B" w:rsidRDefault="00713C6B" w:rsidP="00B14442">
    <w:pPr>
      <w:pStyle w:val="Header"/>
      <w:tabs>
        <w:tab w:val="clear" w:pos="9360"/>
      </w:tabs>
    </w:pPr>
    <w:r>
      <w:rPr>
        <w:noProof/>
        <w:lang w:val="en-US"/>
      </w:rPr>
      <w:drawing>
        <wp:inline distT="0" distB="0" distL="0" distR="0" wp14:anchorId="65D8FA00" wp14:editId="4FFBAE29">
          <wp:extent cx="434340" cy="229016"/>
          <wp:effectExtent l="0" t="0" r="3810" b="0"/>
          <wp:docPr id="34" name="Picture 34" descr="C:\Users\GAMESU\AppData\Local\Microsoft\Windows\INetCache\Content.Word\nhial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SU\AppData\Local\Microsoft\Windows\INetCache\Content.Word\nhialg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957" cy="231450"/>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785"/>
    <w:multiLevelType w:val="multilevel"/>
    <w:tmpl w:val="728E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42C2B"/>
    <w:multiLevelType w:val="multilevel"/>
    <w:tmpl w:val="374C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240F8"/>
    <w:multiLevelType w:val="multilevel"/>
    <w:tmpl w:val="4718C4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D5589"/>
    <w:multiLevelType w:val="hybridMultilevel"/>
    <w:tmpl w:val="32AA2F08"/>
    <w:lvl w:ilvl="0" w:tplc="64B85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74ACE"/>
    <w:multiLevelType w:val="multilevel"/>
    <w:tmpl w:val="0778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478A4"/>
    <w:multiLevelType w:val="multilevel"/>
    <w:tmpl w:val="EE5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81A24"/>
    <w:multiLevelType w:val="multilevel"/>
    <w:tmpl w:val="15D4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1A7B62"/>
    <w:multiLevelType w:val="hybridMultilevel"/>
    <w:tmpl w:val="6E50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F682B"/>
    <w:multiLevelType w:val="hybridMultilevel"/>
    <w:tmpl w:val="16227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E7AA7"/>
    <w:multiLevelType w:val="multilevel"/>
    <w:tmpl w:val="57886A4C"/>
    <w:lvl w:ilvl="0">
      <w:start w:val="1"/>
      <w:numFmt w:val="upperLetter"/>
      <w:pStyle w:val="Heading1"/>
      <w:lvlText w:val="%1)"/>
      <w:lvlJc w:val="left"/>
      <w:pPr>
        <w:ind w:left="630" w:hanging="360"/>
      </w:pPr>
      <w:rPr>
        <w:rFonts w:hint="default"/>
      </w:rPr>
    </w:lvl>
    <w:lvl w:ilvl="1">
      <w:start w:val="1"/>
      <w:numFmt w:val="upperRoman"/>
      <w:pStyle w:val="Heading2"/>
      <w:lvlText w:val="%2)"/>
      <w:lvlJc w:val="left"/>
      <w:pPr>
        <w:ind w:left="720" w:hanging="360"/>
      </w:pPr>
      <w:rPr>
        <w:rFonts w:hint="default"/>
      </w:rPr>
    </w:lvl>
    <w:lvl w:ilvl="2">
      <w:start w:val="1"/>
      <w:numFmt w:val="decimal"/>
      <w:pStyle w:val="Heading3"/>
      <w:lvlText w:val="%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79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CB14763"/>
    <w:multiLevelType w:val="multilevel"/>
    <w:tmpl w:val="D5687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FD646D"/>
    <w:multiLevelType w:val="multilevel"/>
    <w:tmpl w:val="FFB4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9C434B"/>
    <w:multiLevelType w:val="multilevel"/>
    <w:tmpl w:val="D2827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84613A"/>
    <w:multiLevelType w:val="multilevel"/>
    <w:tmpl w:val="74A6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3119E3"/>
    <w:multiLevelType w:val="multilevel"/>
    <w:tmpl w:val="BE22AE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4935A5"/>
    <w:multiLevelType w:val="multilevel"/>
    <w:tmpl w:val="83B65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6F75AB"/>
    <w:multiLevelType w:val="multilevel"/>
    <w:tmpl w:val="F320D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D933FA"/>
    <w:multiLevelType w:val="multilevel"/>
    <w:tmpl w:val="60EC9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51765B"/>
    <w:multiLevelType w:val="multilevel"/>
    <w:tmpl w:val="BF325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C84819"/>
    <w:multiLevelType w:val="hybridMultilevel"/>
    <w:tmpl w:val="A532DD2E"/>
    <w:lvl w:ilvl="0" w:tplc="25DA61EA">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A14999"/>
    <w:multiLevelType w:val="hybridMultilevel"/>
    <w:tmpl w:val="2D160712"/>
    <w:lvl w:ilvl="0" w:tplc="221C0D00">
      <w:start w:val="1"/>
      <w:numFmt w:val="decimal"/>
      <w:lvlText w:val="%1."/>
      <w:lvlJc w:val="left"/>
      <w:pPr>
        <w:ind w:left="1350" w:hanging="360"/>
      </w:pPr>
      <w:rPr>
        <w:rFonts w:ascii="Arial" w:eastAsiaTheme="minorHAnsi" w:hAnsi="Arial" w:cs="Arial" w:hint="default"/>
        <w:color w:val="000000"/>
        <w:sz w:val="19"/>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 w15:restartNumberingAfterBreak="0">
    <w:nsid w:val="5A6935C0"/>
    <w:multiLevelType w:val="multilevel"/>
    <w:tmpl w:val="9518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925C59"/>
    <w:multiLevelType w:val="multilevel"/>
    <w:tmpl w:val="FB5CB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2B1CA2"/>
    <w:multiLevelType w:val="hybridMultilevel"/>
    <w:tmpl w:val="30F6D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2D7F10"/>
    <w:multiLevelType w:val="multilevel"/>
    <w:tmpl w:val="AA18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0"/>
  </w:num>
  <w:num w:numId="3">
    <w:abstractNumId w:val="3"/>
  </w:num>
  <w:num w:numId="4">
    <w:abstractNumId w:val="15"/>
    <w:lvlOverride w:ilvl="0">
      <w:startOverride w:val="1"/>
    </w:lvlOverride>
  </w:num>
  <w:num w:numId="5">
    <w:abstractNumId w:val="15"/>
    <w:lvlOverride w:ilvl="0">
      <w:startOverride w:val="3"/>
    </w:lvlOverride>
  </w:num>
  <w:num w:numId="6">
    <w:abstractNumId w:val="15"/>
    <w:lvlOverride w:ilvl="0">
      <w:startOverride w:val="4"/>
    </w:lvlOverride>
  </w:num>
  <w:num w:numId="7">
    <w:abstractNumId w:val="15"/>
    <w:lvlOverride w:ilvl="0">
      <w:startOverride w:val="5"/>
    </w:lvlOverride>
  </w:num>
  <w:num w:numId="8">
    <w:abstractNumId w:val="4"/>
    <w:lvlOverride w:ilvl="0">
      <w:startOverride w:val="1"/>
    </w:lvlOverride>
  </w:num>
  <w:num w:numId="9">
    <w:abstractNumId w:val="4"/>
    <w:lvlOverride w:ilvl="0">
      <w:startOverride w:val="2"/>
    </w:lvlOverride>
  </w:num>
  <w:num w:numId="10">
    <w:abstractNumId w:val="4"/>
    <w:lvlOverride w:ilvl="0">
      <w:startOverride w:val="3"/>
    </w:lvlOverride>
  </w:num>
  <w:num w:numId="11">
    <w:abstractNumId w:val="4"/>
    <w:lvlOverride w:ilvl="0">
      <w:startOverride w:val="4"/>
    </w:lvlOverride>
  </w:num>
  <w:num w:numId="12">
    <w:abstractNumId w:val="16"/>
    <w:lvlOverride w:ilvl="0">
      <w:startOverride w:val="1"/>
    </w:lvlOverride>
  </w:num>
  <w:num w:numId="13">
    <w:abstractNumId w:val="16"/>
    <w:lvlOverride w:ilvl="0">
      <w:startOverride w:val="2"/>
    </w:lvlOverride>
  </w:num>
  <w:num w:numId="14">
    <w:abstractNumId w:val="16"/>
    <w:lvlOverride w:ilvl="0">
      <w:startOverride w:val="3"/>
    </w:lvlOverride>
  </w:num>
  <w:num w:numId="15">
    <w:abstractNumId w:val="16"/>
    <w:lvlOverride w:ilvl="0">
      <w:startOverride w:val="4"/>
    </w:lvlOverride>
  </w:num>
  <w:num w:numId="16">
    <w:abstractNumId w:val="12"/>
    <w:lvlOverride w:ilvl="0">
      <w:startOverride w:val="1"/>
    </w:lvlOverride>
  </w:num>
  <w:num w:numId="17">
    <w:abstractNumId w:val="12"/>
    <w:lvlOverride w:ilvl="0">
      <w:startOverride w:val="2"/>
    </w:lvlOverride>
  </w:num>
  <w:num w:numId="18">
    <w:abstractNumId w:val="12"/>
    <w:lvlOverride w:ilvl="0">
      <w:startOverride w:val="3"/>
    </w:lvlOverride>
  </w:num>
  <w:num w:numId="19">
    <w:abstractNumId w:val="12"/>
    <w:lvlOverride w:ilvl="0">
      <w:startOverride w:val="4"/>
    </w:lvlOverride>
  </w:num>
  <w:num w:numId="20">
    <w:abstractNumId w:val="12"/>
    <w:lvlOverride w:ilvl="0">
      <w:startOverride w:val="5"/>
    </w:lvlOverride>
  </w:num>
  <w:num w:numId="21">
    <w:abstractNumId w:val="2"/>
    <w:lvlOverride w:ilvl="0">
      <w:startOverride w:val="1"/>
    </w:lvlOverride>
  </w:num>
  <w:num w:numId="22">
    <w:abstractNumId w:val="2"/>
    <w:lvlOverride w:ilvl="0">
      <w:startOverride w:val="2"/>
    </w:lvlOverride>
  </w:num>
  <w:num w:numId="23">
    <w:abstractNumId w:val="2"/>
    <w:lvlOverride w:ilvl="0">
      <w:startOverride w:val="3"/>
    </w:lvlOverride>
  </w:num>
  <w:num w:numId="24">
    <w:abstractNumId w:val="2"/>
    <w:lvlOverride w:ilvl="0"/>
    <w:lvlOverride w:ilvl="1">
      <w:startOverride w:val="1"/>
    </w:lvlOverride>
  </w:num>
  <w:num w:numId="25">
    <w:abstractNumId w:val="2"/>
    <w:lvlOverride w:ilvl="0"/>
    <w:lvlOverride w:ilvl="1">
      <w:startOverride w:val="2"/>
    </w:lvlOverride>
  </w:num>
  <w:num w:numId="26">
    <w:abstractNumId w:val="2"/>
    <w:lvlOverride w:ilvl="0">
      <w:startOverride w:val="4"/>
    </w:lvlOverride>
    <w:lvlOverride w:ilvl="1"/>
  </w:num>
  <w:num w:numId="27">
    <w:abstractNumId w:val="24"/>
    <w:lvlOverride w:ilvl="0">
      <w:startOverride w:val="1"/>
    </w:lvlOverride>
  </w:num>
  <w:num w:numId="28">
    <w:abstractNumId w:val="24"/>
    <w:lvlOverride w:ilvl="0">
      <w:startOverride w:val="2"/>
    </w:lvlOverride>
  </w:num>
  <w:num w:numId="29">
    <w:abstractNumId w:val="24"/>
    <w:lvlOverride w:ilvl="0">
      <w:startOverride w:val="3"/>
    </w:lvlOverride>
  </w:num>
  <w:num w:numId="30">
    <w:abstractNumId w:val="24"/>
    <w:lvlOverride w:ilvl="0">
      <w:startOverride w:val="4"/>
    </w:lvlOverride>
  </w:num>
  <w:num w:numId="31">
    <w:abstractNumId w:val="18"/>
    <w:lvlOverride w:ilvl="0">
      <w:startOverride w:val="1"/>
    </w:lvlOverride>
  </w:num>
  <w:num w:numId="32">
    <w:abstractNumId w:val="18"/>
    <w:lvlOverride w:ilvl="0">
      <w:startOverride w:val="2"/>
    </w:lvlOverride>
  </w:num>
  <w:num w:numId="33">
    <w:abstractNumId w:val="18"/>
    <w:lvlOverride w:ilvl="0">
      <w:startOverride w:val="3"/>
    </w:lvlOverride>
  </w:num>
  <w:num w:numId="34">
    <w:abstractNumId w:val="18"/>
    <w:lvlOverride w:ilvl="0">
      <w:startOverride w:val="4"/>
    </w:lvlOverride>
  </w:num>
  <w:num w:numId="35">
    <w:abstractNumId w:val="18"/>
    <w:lvlOverride w:ilvl="0">
      <w:startOverride w:val="5"/>
    </w:lvlOverride>
  </w:num>
  <w:num w:numId="36">
    <w:abstractNumId w:val="18"/>
    <w:lvlOverride w:ilvl="0">
      <w:startOverride w:val="6"/>
    </w:lvlOverride>
  </w:num>
  <w:num w:numId="37">
    <w:abstractNumId w:val="18"/>
    <w:lvlOverride w:ilvl="0"/>
    <w:lvlOverride w:ilvl="1">
      <w:startOverride w:val="1"/>
    </w:lvlOverride>
  </w:num>
  <w:num w:numId="38">
    <w:abstractNumId w:val="18"/>
    <w:lvlOverride w:ilvl="0"/>
    <w:lvlOverride w:ilvl="1">
      <w:startOverride w:val="2"/>
    </w:lvlOverride>
  </w:num>
  <w:num w:numId="39">
    <w:abstractNumId w:val="18"/>
    <w:lvlOverride w:ilvl="0">
      <w:startOverride w:val="7"/>
    </w:lvlOverride>
    <w:lvlOverride w:ilvl="1"/>
  </w:num>
  <w:num w:numId="40">
    <w:abstractNumId w:val="18"/>
    <w:lvlOverride w:ilvl="0">
      <w:startOverride w:val="8"/>
    </w:lvlOverride>
    <w:lvlOverride w:ilvl="1"/>
  </w:num>
  <w:num w:numId="41">
    <w:abstractNumId w:val="5"/>
    <w:lvlOverride w:ilvl="0">
      <w:startOverride w:val="1"/>
    </w:lvlOverride>
  </w:num>
  <w:num w:numId="42">
    <w:abstractNumId w:val="5"/>
    <w:lvlOverride w:ilvl="0">
      <w:startOverride w:val="2"/>
    </w:lvlOverride>
  </w:num>
  <w:num w:numId="43">
    <w:abstractNumId w:val="5"/>
    <w:lvlOverride w:ilvl="0">
      <w:startOverride w:val="3"/>
    </w:lvlOverride>
  </w:num>
  <w:num w:numId="44">
    <w:abstractNumId w:val="5"/>
    <w:lvlOverride w:ilvl="0">
      <w:startOverride w:val="4"/>
    </w:lvlOverride>
  </w:num>
  <w:num w:numId="45">
    <w:abstractNumId w:val="5"/>
    <w:lvlOverride w:ilvl="0">
      <w:startOverride w:val="5"/>
    </w:lvlOverride>
  </w:num>
  <w:num w:numId="46">
    <w:abstractNumId w:val="5"/>
    <w:lvlOverride w:ilvl="0">
      <w:startOverride w:val="6"/>
    </w:lvlOverride>
  </w:num>
  <w:num w:numId="47">
    <w:abstractNumId w:val="0"/>
    <w:lvlOverride w:ilvl="0">
      <w:startOverride w:val="1"/>
    </w:lvlOverride>
  </w:num>
  <w:num w:numId="48">
    <w:abstractNumId w:val="0"/>
    <w:lvlOverride w:ilvl="0">
      <w:startOverride w:val="2"/>
    </w:lvlOverride>
  </w:num>
  <w:num w:numId="49">
    <w:abstractNumId w:val="0"/>
    <w:lvlOverride w:ilvl="0">
      <w:startOverride w:val="3"/>
    </w:lvlOverride>
  </w:num>
  <w:num w:numId="50">
    <w:abstractNumId w:val="0"/>
    <w:lvlOverride w:ilvl="0">
      <w:startOverride w:val="4"/>
    </w:lvlOverride>
  </w:num>
  <w:num w:numId="51">
    <w:abstractNumId w:val="22"/>
    <w:lvlOverride w:ilvl="0">
      <w:startOverride w:val="1"/>
    </w:lvlOverride>
  </w:num>
  <w:num w:numId="52">
    <w:abstractNumId w:val="22"/>
    <w:lvlOverride w:ilvl="0">
      <w:startOverride w:val="2"/>
    </w:lvlOverride>
  </w:num>
  <w:num w:numId="53">
    <w:abstractNumId w:val="22"/>
    <w:lvlOverride w:ilvl="0">
      <w:startOverride w:val="4"/>
    </w:lvlOverride>
  </w:num>
  <w:num w:numId="54">
    <w:abstractNumId w:val="14"/>
    <w:lvlOverride w:ilvl="0">
      <w:startOverride w:val="1"/>
    </w:lvlOverride>
  </w:num>
  <w:num w:numId="55">
    <w:abstractNumId w:val="14"/>
    <w:lvlOverride w:ilvl="0">
      <w:startOverride w:val="2"/>
    </w:lvlOverride>
  </w:num>
  <w:num w:numId="56">
    <w:abstractNumId w:val="14"/>
    <w:lvlOverride w:ilvl="0"/>
    <w:lvlOverride w:ilvl="1">
      <w:startOverride w:val="1"/>
    </w:lvlOverride>
  </w:num>
  <w:num w:numId="57">
    <w:abstractNumId w:val="14"/>
    <w:lvlOverride w:ilvl="0"/>
    <w:lvlOverride w:ilvl="1">
      <w:startOverride w:val="2"/>
    </w:lvlOverride>
  </w:num>
  <w:num w:numId="58">
    <w:abstractNumId w:val="14"/>
    <w:lvlOverride w:ilvl="0"/>
    <w:lvlOverride w:ilvl="1">
      <w:startOverride w:val="3"/>
    </w:lvlOverride>
  </w:num>
  <w:num w:numId="59">
    <w:abstractNumId w:val="14"/>
    <w:lvlOverride w:ilvl="0"/>
    <w:lvlOverride w:ilvl="1">
      <w:startOverride w:val="4"/>
    </w:lvlOverride>
  </w:num>
  <w:num w:numId="60">
    <w:abstractNumId w:val="14"/>
    <w:lvlOverride w:ilvl="0"/>
    <w:lvlOverride w:ilvl="1"/>
    <w:lvlOverride w:ilvl="2">
      <w:startOverride w:val="1"/>
    </w:lvlOverride>
  </w:num>
  <w:num w:numId="61">
    <w:abstractNumId w:val="14"/>
    <w:lvlOverride w:ilvl="0"/>
    <w:lvlOverride w:ilvl="1"/>
    <w:lvlOverride w:ilvl="2">
      <w:startOverride w:val="2"/>
    </w:lvlOverride>
  </w:num>
  <w:num w:numId="62">
    <w:abstractNumId w:val="14"/>
    <w:lvlOverride w:ilvl="0"/>
    <w:lvlOverride w:ilvl="1"/>
    <w:lvlOverride w:ilvl="2">
      <w:startOverride w:val="3"/>
    </w:lvlOverride>
  </w:num>
  <w:num w:numId="63">
    <w:abstractNumId w:val="14"/>
    <w:lvlOverride w:ilvl="0">
      <w:startOverride w:val="3"/>
    </w:lvlOverride>
    <w:lvlOverride w:ilvl="1"/>
    <w:lvlOverride w:ilvl="2"/>
  </w:num>
  <w:num w:numId="64">
    <w:abstractNumId w:val="14"/>
    <w:lvlOverride w:ilvl="0">
      <w:startOverride w:val="4"/>
    </w:lvlOverride>
    <w:lvlOverride w:ilvl="1"/>
    <w:lvlOverride w:ilvl="2"/>
  </w:num>
  <w:num w:numId="65">
    <w:abstractNumId w:val="14"/>
    <w:lvlOverride w:ilvl="0">
      <w:startOverride w:val="5"/>
    </w:lvlOverride>
    <w:lvlOverride w:ilvl="1"/>
    <w:lvlOverride w:ilvl="2"/>
  </w:num>
  <w:num w:numId="66">
    <w:abstractNumId w:val="14"/>
    <w:lvlOverride w:ilvl="0">
      <w:startOverride w:val="6"/>
    </w:lvlOverride>
    <w:lvlOverride w:ilvl="1"/>
    <w:lvlOverride w:ilvl="2"/>
  </w:num>
  <w:num w:numId="67">
    <w:abstractNumId w:val="14"/>
    <w:lvlOverride w:ilvl="0">
      <w:startOverride w:val="7"/>
    </w:lvlOverride>
    <w:lvlOverride w:ilvl="1"/>
    <w:lvlOverride w:ilvl="2"/>
  </w:num>
  <w:num w:numId="68">
    <w:abstractNumId w:val="14"/>
    <w:lvlOverride w:ilvl="0">
      <w:startOverride w:val="8"/>
    </w:lvlOverride>
    <w:lvlOverride w:ilvl="1"/>
    <w:lvlOverride w:ilvl="2"/>
  </w:num>
  <w:num w:numId="69">
    <w:abstractNumId w:val="14"/>
    <w:lvlOverride w:ilvl="0">
      <w:startOverride w:val="9"/>
    </w:lvlOverride>
    <w:lvlOverride w:ilvl="1"/>
    <w:lvlOverride w:ilvl="2"/>
  </w:num>
  <w:num w:numId="70">
    <w:abstractNumId w:val="14"/>
    <w:lvlOverride w:ilvl="0">
      <w:startOverride w:val="10"/>
    </w:lvlOverride>
    <w:lvlOverride w:ilvl="1"/>
    <w:lvlOverride w:ilvl="2"/>
  </w:num>
  <w:num w:numId="71">
    <w:abstractNumId w:val="14"/>
    <w:lvlOverride w:ilvl="0">
      <w:startOverride w:val="11"/>
    </w:lvlOverride>
    <w:lvlOverride w:ilvl="1"/>
    <w:lvlOverride w:ilvl="2"/>
  </w:num>
  <w:num w:numId="72">
    <w:abstractNumId w:val="14"/>
    <w:lvlOverride w:ilvl="0">
      <w:startOverride w:val="12"/>
    </w:lvlOverride>
    <w:lvlOverride w:ilvl="1"/>
    <w:lvlOverride w:ilvl="2"/>
  </w:num>
  <w:num w:numId="73">
    <w:abstractNumId w:val="14"/>
    <w:lvlOverride w:ilvl="0">
      <w:startOverride w:val="13"/>
    </w:lvlOverride>
    <w:lvlOverride w:ilvl="1"/>
    <w:lvlOverride w:ilvl="2"/>
  </w:num>
  <w:num w:numId="74">
    <w:abstractNumId w:val="14"/>
    <w:lvlOverride w:ilvl="0">
      <w:startOverride w:val="14"/>
    </w:lvlOverride>
    <w:lvlOverride w:ilvl="1"/>
    <w:lvlOverride w:ilvl="2"/>
  </w:num>
  <w:num w:numId="75">
    <w:abstractNumId w:val="13"/>
    <w:lvlOverride w:ilvl="0">
      <w:startOverride w:val="1"/>
    </w:lvlOverride>
  </w:num>
  <w:num w:numId="76">
    <w:abstractNumId w:val="13"/>
    <w:lvlOverride w:ilvl="0">
      <w:startOverride w:val="2"/>
    </w:lvlOverride>
  </w:num>
  <w:num w:numId="77">
    <w:abstractNumId w:val="13"/>
    <w:lvlOverride w:ilvl="0">
      <w:startOverride w:val="3"/>
    </w:lvlOverride>
  </w:num>
  <w:num w:numId="78">
    <w:abstractNumId w:val="17"/>
    <w:lvlOverride w:ilvl="0">
      <w:startOverride w:val="1"/>
    </w:lvlOverride>
  </w:num>
  <w:num w:numId="79">
    <w:abstractNumId w:val="17"/>
    <w:lvlOverride w:ilvl="0">
      <w:startOverride w:val="2"/>
    </w:lvlOverride>
  </w:num>
  <w:num w:numId="80">
    <w:abstractNumId w:val="17"/>
    <w:lvlOverride w:ilvl="0">
      <w:startOverride w:val="3"/>
    </w:lvlOverride>
  </w:num>
  <w:num w:numId="81">
    <w:abstractNumId w:val="6"/>
    <w:lvlOverride w:ilvl="0">
      <w:startOverride w:val="1"/>
    </w:lvlOverride>
  </w:num>
  <w:num w:numId="82">
    <w:abstractNumId w:val="6"/>
    <w:lvlOverride w:ilvl="0">
      <w:startOverride w:val="2"/>
    </w:lvlOverride>
  </w:num>
  <w:num w:numId="83">
    <w:abstractNumId w:val="21"/>
    <w:lvlOverride w:ilvl="0">
      <w:startOverride w:val="1"/>
    </w:lvlOverride>
  </w:num>
  <w:num w:numId="84">
    <w:abstractNumId w:val="21"/>
    <w:lvlOverride w:ilvl="0">
      <w:startOverride w:val="2"/>
    </w:lvlOverride>
  </w:num>
  <w:num w:numId="85">
    <w:abstractNumId w:val="21"/>
    <w:lvlOverride w:ilvl="0">
      <w:startOverride w:val="3"/>
    </w:lvlOverride>
  </w:num>
  <w:num w:numId="86">
    <w:abstractNumId w:val="10"/>
    <w:lvlOverride w:ilvl="0">
      <w:startOverride w:val="1"/>
    </w:lvlOverride>
  </w:num>
  <w:num w:numId="87">
    <w:abstractNumId w:val="10"/>
    <w:lvlOverride w:ilvl="0">
      <w:startOverride w:val="2"/>
    </w:lvlOverride>
  </w:num>
  <w:num w:numId="88">
    <w:abstractNumId w:val="10"/>
    <w:lvlOverride w:ilvl="0">
      <w:startOverride w:val="3"/>
    </w:lvlOverride>
  </w:num>
  <w:num w:numId="89">
    <w:abstractNumId w:val="10"/>
    <w:lvlOverride w:ilvl="0">
      <w:startOverride w:val="4"/>
    </w:lvlOverride>
  </w:num>
  <w:num w:numId="90">
    <w:abstractNumId w:val="10"/>
    <w:lvlOverride w:ilvl="0">
      <w:startOverride w:val="5"/>
    </w:lvlOverride>
  </w:num>
  <w:num w:numId="91">
    <w:abstractNumId w:val="10"/>
    <w:lvlOverride w:ilvl="0">
      <w:startOverride w:val="6"/>
    </w:lvlOverride>
  </w:num>
  <w:num w:numId="92">
    <w:abstractNumId w:val="1"/>
    <w:lvlOverride w:ilvl="0">
      <w:startOverride w:val="1"/>
    </w:lvlOverride>
  </w:num>
  <w:num w:numId="93">
    <w:abstractNumId w:val="1"/>
    <w:lvlOverride w:ilvl="0">
      <w:startOverride w:val="2"/>
    </w:lvlOverride>
  </w:num>
  <w:num w:numId="94">
    <w:abstractNumId w:val="1"/>
    <w:lvlOverride w:ilvl="0">
      <w:startOverride w:val="3"/>
    </w:lvlOverride>
  </w:num>
  <w:num w:numId="95">
    <w:abstractNumId w:val="1"/>
    <w:lvlOverride w:ilvl="0">
      <w:startOverride w:val="4"/>
    </w:lvlOverride>
  </w:num>
  <w:num w:numId="96">
    <w:abstractNumId w:val="11"/>
    <w:lvlOverride w:ilvl="0">
      <w:startOverride w:val="1"/>
    </w:lvlOverride>
  </w:num>
  <w:num w:numId="97">
    <w:abstractNumId w:val="11"/>
    <w:lvlOverride w:ilvl="0">
      <w:startOverride w:val="2"/>
    </w:lvlOverride>
  </w:num>
  <w:num w:numId="98">
    <w:abstractNumId w:val="11"/>
    <w:lvlOverride w:ilvl="0">
      <w:startOverride w:val="3"/>
    </w:lvlOverride>
  </w:num>
  <w:num w:numId="99">
    <w:abstractNumId w:val="11"/>
    <w:lvlOverride w:ilvl="0">
      <w:startOverride w:val="4"/>
    </w:lvlOverride>
  </w:num>
  <w:num w:numId="100">
    <w:abstractNumId w:val="19"/>
  </w:num>
  <w:num w:numId="101">
    <w:abstractNumId w:val="7"/>
  </w:num>
  <w:num w:numId="102">
    <w:abstractNumId w:val="8"/>
  </w:num>
  <w:num w:numId="103">
    <w:abstractNumId w:val="23"/>
  </w:num>
  <w:numIdMacAtCleanup w:val="9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rson w15:author="Priscilla Hope">
    <w15:presenceInfo w15:providerId="Windows Live" w15:userId="cebbe4612ee90c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trackRevisions/>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766"/>
    <w:rsid w:val="000015E3"/>
    <w:rsid w:val="00001915"/>
    <w:rsid w:val="0000365E"/>
    <w:rsid w:val="00004173"/>
    <w:rsid w:val="00004AFC"/>
    <w:rsid w:val="00005B9D"/>
    <w:rsid w:val="000062A7"/>
    <w:rsid w:val="00010522"/>
    <w:rsid w:val="000120F1"/>
    <w:rsid w:val="000164B0"/>
    <w:rsid w:val="00017778"/>
    <w:rsid w:val="00020492"/>
    <w:rsid w:val="00021956"/>
    <w:rsid w:val="00021EF0"/>
    <w:rsid w:val="000225D8"/>
    <w:rsid w:val="00022D6D"/>
    <w:rsid w:val="0002353A"/>
    <w:rsid w:val="0002580D"/>
    <w:rsid w:val="00025A6E"/>
    <w:rsid w:val="00032514"/>
    <w:rsid w:val="00033CE8"/>
    <w:rsid w:val="00035F4C"/>
    <w:rsid w:val="0003763A"/>
    <w:rsid w:val="00046CF2"/>
    <w:rsid w:val="00050F3B"/>
    <w:rsid w:val="0005388F"/>
    <w:rsid w:val="00053B82"/>
    <w:rsid w:val="0005471F"/>
    <w:rsid w:val="000571B8"/>
    <w:rsid w:val="000603F7"/>
    <w:rsid w:val="00061020"/>
    <w:rsid w:val="000612C3"/>
    <w:rsid w:val="00064ED4"/>
    <w:rsid w:val="00066151"/>
    <w:rsid w:val="00066A34"/>
    <w:rsid w:val="0007017F"/>
    <w:rsid w:val="0007046E"/>
    <w:rsid w:val="00071357"/>
    <w:rsid w:val="00073C17"/>
    <w:rsid w:val="00074BC0"/>
    <w:rsid w:val="00075344"/>
    <w:rsid w:val="00076675"/>
    <w:rsid w:val="00084E05"/>
    <w:rsid w:val="00090A30"/>
    <w:rsid w:val="00091FE6"/>
    <w:rsid w:val="000924CB"/>
    <w:rsid w:val="0009571C"/>
    <w:rsid w:val="00097C22"/>
    <w:rsid w:val="00097F08"/>
    <w:rsid w:val="000A1214"/>
    <w:rsid w:val="000A5144"/>
    <w:rsid w:val="000A7D57"/>
    <w:rsid w:val="000B2F36"/>
    <w:rsid w:val="000B37A7"/>
    <w:rsid w:val="000B3ECB"/>
    <w:rsid w:val="000B4865"/>
    <w:rsid w:val="000B4D2E"/>
    <w:rsid w:val="000B50DB"/>
    <w:rsid w:val="000B5A3C"/>
    <w:rsid w:val="000C0FA4"/>
    <w:rsid w:val="000C228D"/>
    <w:rsid w:val="000D1D15"/>
    <w:rsid w:val="000D6C4B"/>
    <w:rsid w:val="000E0182"/>
    <w:rsid w:val="000E242E"/>
    <w:rsid w:val="000E416E"/>
    <w:rsid w:val="000E77A0"/>
    <w:rsid w:val="000F0CD1"/>
    <w:rsid w:val="000F1FB4"/>
    <w:rsid w:val="00100608"/>
    <w:rsid w:val="001020E4"/>
    <w:rsid w:val="00102AE3"/>
    <w:rsid w:val="00102BA8"/>
    <w:rsid w:val="00102E38"/>
    <w:rsid w:val="00105383"/>
    <w:rsid w:val="00107282"/>
    <w:rsid w:val="001077AE"/>
    <w:rsid w:val="00107AC0"/>
    <w:rsid w:val="00112857"/>
    <w:rsid w:val="001129CF"/>
    <w:rsid w:val="00113447"/>
    <w:rsid w:val="001215E3"/>
    <w:rsid w:val="00124FBD"/>
    <w:rsid w:val="00125A53"/>
    <w:rsid w:val="00133489"/>
    <w:rsid w:val="00134B15"/>
    <w:rsid w:val="00137F75"/>
    <w:rsid w:val="00142C3A"/>
    <w:rsid w:val="001500AA"/>
    <w:rsid w:val="0015029B"/>
    <w:rsid w:val="0015527F"/>
    <w:rsid w:val="00156CA5"/>
    <w:rsid w:val="0016149E"/>
    <w:rsid w:val="001670FE"/>
    <w:rsid w:val="0018599D"/>
    <w:rsid w:val="00192021"/>
    <w:rsid w:val="00197E5D"/>
    <w:rsid w:val="001A2633"/>
    <w:rsid w:val="001A7470"/>
    <w:rsid w:val="001B0B4E"/>
    <w:rsid w:val="001B79B0"/>
    <w:rsid w:val="001C02BD"/>
    <w:rsid w:val="001C2C49"/>
    <w:rsid w:val="001C3922"/>
    <w:rsid w:val="001C66B0"/>
    <w:rsid w:val="001D04F6"/>
    <w:rsid w:val="001D377C"/>
    <w:rsid w:val="001D401C"/>
    <w:rsid w:val="001D6EE9"/>
    <w:rsid w:val="001D72EA"/>
    <w:rsid w:val="001E02DB"/>
    <w:rsid w:val="001E2B08"/>
    <w:rsid w:val="001E3322"/>
    <w:rsid w:val="001E4A0F"/>
    <w:rsid w:val="001E5E0C"/>
    <w:rsid w:val="00200CB2"/>
    <w:rsid w:val="0020759F"/>
    <w:rsid w:val="00211C0E"/>
    <w:rsid w:val="00212219"/>
    <w:rsid w:val="0021388B"/>
    <w:rsid w:val="00217145"/>
    <w:rsid w:val="00220441"/>
    <w:rsid w:val="0022221C"/>
    <w:rsid w:val="002238F3"/>
    <w:rsid w:val="00226384"/>
    <w:rsid w:val="00230185"/>
    <w:rsid w:val="002324C9"/>
    <w:rsid w:val="00233833"/>
    <w:rsid w:val="002348D3"/>
    <w:rsid w:val="00242A62"/>
    <w:rsid w:val="002457F7"/>
    <w:rsid w:val="0025175B"/>
    <w:rsid w:val="00251A19"/>
    <w:rsid w:val="00251E82"/>
    <w:rsid w:val="002716B3"/>
    <w:rsid w:val="00271EC3"/>
    <w:rsid w:val="002800B4"/>
    <w:rsid w:val="00282D35"/>
    <w:rsid w:val="002848EF"/>
    <w:rsid w:val="00291A58"/>
    <w:rsid w:val="002923F2"/>
    <w:rsid w:val="002A1FF4"/>
    <w:rsid w:val="002A5D91"/>
    <w:rsid w:val="002A5DC7"/>
    <w:rsid w:val="002B0295"/>
    <w:rsid w:val="002B069B"/>
    <w:rsid w:val="002B13F8"/>
    <w:rsid w:val="002C1DAA"/>
    <w:rsid w:val="002C20F8"/>
    <w:rsid w:val="002C4E3E"/>
    <w:rsid w:val="002D3364"/>
    <w:rsid w:val="002D73DD"/>
    <w:rsid w:val="002D7C8B"/>
    <w:rsid w:val="002D7E8F"/>
    <w:rsid w:val="002D7F56"/>
    <w:rsid w:val="002E0D2A"/>
    <w:rsid w:val="002E12CD"/>
    <w:rsid w:val="002E21A6"/>
    <w:rsid w:val="002E5937"/>
    <w:rsid w:val="002E7F09"/>
    <w:rsid w:val="002F09B8"/>
    <w:rsid w:val="00300232"/>
    <w:rsid w:val="00300D7D"/>
    <w:rsid w:val="003047BE"/>
    <w:rsid w:val="00307686"/>
    <w:rsid w:val="0031075A"/>
    <w:rsid w:val="00310AD6"/>
    <w:rsid w:val="00310BB7"/>
    <w:rsid w:val="003152E1"/>
    <w:rsid w:val="003210AC"/>
    <w:rsid w:val="00323E31"/>
    <w:rsid w:val="00324684"/>
    <w:rsid w:val="00325295"/>
    <w:rsid w:val="00327EC3"/>
    <w:rsid w:val="0033078F"/>
    <w:rsid w:val="00337A1E"/>
    <w:rsid w:val="0034591A"/>
    <w:rsid w:val="00345C11"/>
    <w:rsid w:val="0034612D"/>
    <w:rsid w:val="00350DDD"/>
    <w:rsid w:val="003510E6"/>
    <w:rsid w:val="0035267C"/>
    <w:rsid w:val="003604B1"/>
    <w:rsid w:val="00362B62"/>
    <w:rsid w:val="00364133"/>
    <w:rsid w:val="00364EAC"/>
    <w:rsid w:val="00365FDB"/>
    <w:rsid w:val="0036731F"/>
    <w:rsid w:val="00370BD7"/>
    <w:rsid w:val="00371FB8"/>
    <w:rsid w:val="003733A7"/>
    <w:rsid w:val="003774A8"/>
    <w:rsid w:val="0038021B"/>
    <w:rsid w:val="00382C6B"/>
    <w:rsid w:val="00386F4B"/>
    <w:rsid w:val="003872F1"/>
    <w:rsid w:val="0039073F"/>
    <w:rsid w:val="003943C3"/>
    <w:rsid w:val="00394D48"/>
    <w:rsid w:val="0039539B"/>
    <w:rsid w:val="003A076B"/>
    <w:rsid w:val="003A39B2"/>
    <w:rsid w:val="003A3C0B"/>
    <w:rsid w:val="003A4155"/>
    <w:rsid w:val="003A42E0"/>
    <w:rsid w:val="003B330B"/>
    <w:rsid w:val="003B4EBB"/>
    <w:rsid w:val="003B5F91"/>
    <w:rsid w:val="003B664E"/>
    <w:rsid w:val="003C0375"/>
    <w:rsid w:val="003C1275"/>
    <w:rsid w:val="003C19B2"/>
    <w:rsid w:val="003C23DB"/>
    <w:rsid w:val="003C3238"/>
    <w:rsid w:val="003C4261"/>
    <w:rsid w:val="003C573E"/>
    <w:rsid w:val="003C6AC8"/>
    <w:rsid w:val="003D7244"/>
    <w:rsid w:val="003D740E"/>
    <w:rsid w:val="003D7AE1"/>
    <w:rsid w:val="003E1D5F"/>
    <w:rsid w:val="003E227D"/>
    <w:rsid w:val="003E2C51"/>
    <w:rsid w:val="003E37A3"/>
    <w:rsid w:val="003E3ECC"/>
    <w:rsid w:val="003E7F8C"/>
    <w:rsid w:val="003F3957"/>
    <w:rsid w:val="003F3B30"/>
    <w:rsid w:val="003F57E1"/>
    <w:rsid w:val="003F5B3B"/>
    <w:rsid w:val="003F60C9"/>
    <w:rsid w:val="00401FDA"/>
    <w:rsid w:val="004042CE"/>
    <w:rsid w:val="00404542"/>
    <w:rsid w:val="00404EC3"/>
    <w:rsid w:val="00407526"/>
    <w:rsid w:val="00414B34"/>
    <w:rsid w:val="004176AA"/>
    <w:rsid w:val="00417BA3"/>
    <w:rsid w:val="00421698"/>
    <w:rsid w:val="004226AE"/>
    <w:rsid w:val="00423C3F"/>
    <w:rsid w:val="00426AAD"/>
    <w:rsid w:val="00433C54"/>
    <w:rsid w:val="00435B92"/>
    <w:rsid w:val="004409C2"/>
    <w:rsid w:val="00441DB3"/>
    <w:rsid w:val="0044211B"/>
    <w:rsid w:val="0044223A"/>
    <w:rsid w:val="0044539B"/>
    <w:rsid w:val="00450FCB"/>
    <w:rsid w:val="004510C4"/>
    <w:rsid w:val="0045118E"/>
    <w:rsid w:val="00455B62"/>
    <w:rsid w:val="004568C9"/>
    <w:rsid w:val="00461DCB"/>
    <w:rsid w:val="004641DD"/>
    <w:rsid w:val="0047092C"/>
    <w:rsid w:val="00476C95"/>
    <w:rsid w:val="00480B07"/>
    <w:rsid w:val="004868EB"/>
    <w:rsid w:val="004902CE"/>
    <w:rsid w:val="00490866"/>
    <w:rsid w:val="004925BF"/>
    <w:rsid w:val="00493ED9"/>
    <w:rsid w:val="00497950"/>
    <w:rsid w:val="004A1AB8"/>
    <w:rsid w:val="004A1E3D"/>
    <w:rsid w:val="004A1F7C"/>
    <w:rsid w:val="004B117D"/>
    <w:rsid w:val="004B3C5D"/>
    <w:rsid w:val="004C1079"/>
    <w:rsid w:val="004C3F5C"/>
    <w:rsid w:val="004E156E"/>
    <w:rsid w:val="004E266D"/>
    <w:rsid w:val="004E2F86"/>
    <w:rsid w:val="004E341E"/>
    <w:rsid w:val="004E49F0"/>
    <w:rsid w:val="004F2992"/>
    <w:rsid w:val="004F7A50"/>
    <w:rsid w:val="00505218"/>
    <w:rsid w:val="0050699F"/>
    <w:rsid w:val="005069D9"/>
    <w:rsid w:val="005124AD"/>
    <w:rsid w:val="005144AA"/>
    <w:rsid w:val="00514B6E"/>
    <w:rsid w:val="00514CCD"/>
    <w:rsid w:val="00516A54"/>
    <w:rsid w:val="00517B54"/>
    <w:rsid w:val="005268DF"/>
    <w:rsid w:val="00531561"/>
    <w:rsid w:val="00531D2F"/>
    <w:rsid w:val="00532C27"/>
    <w:rsid w:val="005343DF"/>
    <w:rsid w:val="00534496"/>
    <w:rsid w:val="0054003B"/>
    <w:rsid w:val="00545549"/>
    <w:rsid w:val="00547D0D"/>
    <w:rsid w:val="00551BAE"/>
    <w:rsid w:val="00553A56"/>
    <w:rsid w:val="00553F3B"/>
    <w:rsid w:val="00556015"/>
    <w:rsid w:val="00560BB8"/>
    <w:rsid w:val="005635A5"/>
    <w:rsid w:val="00564E5C"/>
    <w:rsid w:val="00567D2F"/>
    <w:rsid w:val="00567FB3"/>
    <w:rsid w:val="00567FE2"/>
    <w:rsid w:val="00570ED2"/>
    <w:rsid w:val="00577586"/>
    <w:rsid w:val="00580161"/>
    <w:rsid w:val="00580994"/>
    <w:rsid w:val="00584583"/>
    <w:rsid w:val="005867CD"/>
    <w:rsid w:val="005910E4"/>
    <w:rsid w:val="005929A5"/>
    <w:rsid w:val="00594C77"/>
    <w:rsid w:val="00594C97"/>
    <w:rsid w:val="005A2051"/>
    <w:rsid w:val="005A24B3"/>
    <w:rsid w:val="005A57C7"/>
    <w:rsid w:val="005B0BF6"/>
    <w:rsid w:val="005B3863"/>
    <w:rsid w:val="005B7F2D"/>
    <w:rsid w:val="005C1637"/>
    <w:rsid w:val="005C6E07"/>
    <w:rsid w:val="005D1E0B"/>
    <w:rsid w:val="005D2E25"/>
    <w:rsid w:val="005D528F"/>
    <w:rsid w:val="005D7FDC"/>
    <w:rsid w:val="005E66D7"/>
    <w:rsid w:val="005F42E7"/>
    <w:rsid w:val="005F5301"/>
    <w:rsid w:val="00601583"/>
    <w:rsid w:val="00602F61"/>
    <w:rsid w:val="00603552"/>
    <w:rsid w:val="00605147"/>
    <w:rsid w:val="00613322"/>
    <w:rsid w:val="00613896"/>
    <w:rsid w:val="0061426D"/>
    <w:rsid w:val="006158BC"/>
    <w:rsid w:val="0062138C"/>
    <w:rsid w:val="00622DFD"/>
    <w:rsid w:val="00623517"/>
    <w:rsid w:val="006236C5"/>
    <w:rsid w:val="00626AAD"/>
    <w:rsid w:val="00631591"/>
    <w:rsid w:val="006337FC"/>
    <w:rsid w:val="0063473B"/>
    <w:rsid w:val="00634A69"/>
    <w:rsid w:val="00635435"/>
    <w:rsid w:val="00636DCB"/>
    <w:rsid w:val="0064410D"/>
    <w:rsid w:val="00646B0A"/>
    <w:rsid w:val="006474E0"/>
    <w:rsid w:val="006520A6"/>
    <w:rsid w:val="00653914"/>
    <w:rsid w:val="006547EB"/>
    <w:rsid w:val="00654E43"/>
    <w:rsid w:val="0066493D"/>
    <w:rsid w:val="00673415"/>
    <w:rsid w:val="006740C7"/>
    <w:rsid w:val="00676855"/>
    <w:rsid w:val="006768A0"/>
    <w:rsid w:val="006775F1"/>
    <w:rsid w:val="006776E7"/>
    <w:rsid w:val="00677792"/>
    <w:rsid w:val="0068094C"/>
    <w:rsid w:val="00680B61"/>
    <w:rsid w:val="00681515"/>
    <w:rsid w:val="006817E0"/>
    <w:rsid w:val="006820A5"/>
    <w:rsid w:val="00682E2E"/>
    <w:rsid w:val="006849C6"/>
    <w:rsid w:val="00686661"/>
    <w:rsid w:val="0068725A"/>
    <w:rsid w:val="0069301D"/>
    <w:rsid w:val="00694A67"/>
    <w:rsid w:val="006A0B43"/>
    <w:rsid w:val="006A36E8"/>
    <w:rsid w:val="006A4537"/>
    <w:rsid w:val="006A5A16"/>
    <w:rsid w:val="006A707A"/>
    <w:rsid w:val="006B01F4"/>
    <w:rsid w:val="006B28D3"/>
    <w:rsid w:val="006B4E3E"/>
    <w:rsid w:val="006B6362"/>
    <w:rsid w:val="006B6736"/>
    <w:rsid w:val="006B6945"/>
    <w:rsid w:val="006B70BA"/>
    <w:rsid w:val="006B7B04"/>
    <w:rsid w:val="006C275E"/>
    <w:rsid w:val="006C343F"/>
    <w:rsid w:val="006C5250"/>
    <w:rsid w:val="006D081D"/>
    <w:rsid w:val="006D0FAC"/>
    <w:rsid w:val="006D7091"/>
    <w:rsid w:val="006E4991"/>
    <w:rsid w:val="006F11C3"/>
    <w:rsid w:val="006F1573"/>
    <w:rsid w:val="006F7280"/>
    <w:rsid w:val="006F73DA"/>
    <w:rsid w:val="00700894"/>
    <w:rsid w:val="00703ABD"/>
    <w:rsid w:val="0070406B"/>
    <w:rsid w:val="00704857"/>
    <w:rsid w:val="00707C64"/>
    <w:rsid w:val="00712D59"/>
    <w:rsid w:val="00713A6E"/>
    <w:rsid w:val="00713C6B"/>
    <w:rsid w:val="00714945"/>
    <w:rsid w:val="007201B8"/>
    <w:rsid w:val="0072093B"/>
    <w:rsid w:val="007210DA"/>
    <w:rsid w:val="00721CF4"/>
    <w:rsid w:val="007248AE"/>
    <w:rsid w:val="007254EA"/>
    <w:rsid w:val="00725C6A"/>
    <w:rsid w:val="00730CEB"/>
    <w:rsid w:val="007335DC"/>
    <w:rsid w:val="007337F5"/>
    <w:rsid w:val="00735BB6"/>
    <w:rsid w:val="00737602"/>
    <w:rsid w:val="00737DB0"/>
    <w:rsid w:val="00740B01"/>
    <w:rsid w:val="00742592"/>
    <w:rsid w:val="00742800"/>
    <w:rsid w:val="00744D45"/>
    <w:rsid w:val="0074683B"/>
    <w:rsid w:val="00750762"/>
    <w:rsid w:val="0075458C"/>
    <w:rsid w:val="0075582E"/>
    <w:rsid w:val="007601A1"/>
    <w:rsid w:val="0076166A"/>
    <w:rsid w:val="00762770"/>
    <w:rsid w:val="00763B46"/>
    <w:rsid w:val="0076432B"/>
    <w:rsid w:val="00766DD7"/>
    <w:rsid w:val="00767490"/>
    <w:rsid w:val="00770F9E"/>
    <w:rsid w:val="00770FD4"/>
    <w:rsid w:val="0077274D"/>
    <w:rsid w:val="007748D7"/>
    <w:rsid w:val="00775120"/>
    <w:rsid w:val="007805DC"/>
    <w:rsid w:val="0078320C"/>
    <w:rsid w:val="0078412D"/>
    <w:rsid w:val="00784A3A"/>
    <w:rsid w:val="00785205"/>
    <w:rsid w:val="00794C4D"/>
    <w:rsid w:val="007A1653"/>
    <w:rsid w:val="007A552E"/>
    <w:rsid w:val="007B1C01"/>
    <w:rsid w:val="007B1E27"/>
    <w:rsid w:val="007B2A11"/>
    <w:rsid w:val="007B5F47"/>
    <w:rsid w:val="007C2639"/>
    <w:rsid w:val="007C2F59"/>
    <w:rsid w:val="007C5439"/>
    <w:rsid w:val="007C6AF5"/>
    <w:rsid w:val="007C7789"/>
    <w:rsid w:val="007C7D96"/>
    <w:rsid w:val="007D1737"/>
    <w:rsid w:val="007D210D"/>
    <w:rsid w:val="007D65CE"/>
    <w:rsid w:val="007D6CEE"/>
    <w:rsid w:val="007D7C61"/>
    <w:rsid w:val="007E052F"/>
    <w:rsid w:val="007E11F2"/>
    <w:rsid w:val="007E1BC0"/>
    <w:rsid w:val="007E2B72"/>
    <w:rsid w:val="007E56CE"/>
    <w:rsid w:val="007E6540"/>
    <w:rsid w:val="007E6C95"/>
    <w:rsid w:val="007E7DFE"/>
    <w:rsid w:val="007F0A87"/>
    <w:rsid w:val="007F2EF7"/>
    <w:rsid w:val="007F3CFE"/>
    <w:rsid w:val="007F46A9"/>
    <w:rsid w:val="007F4E6B"/>
    <w:rsid w:val="00803C8C"/>
    <w:rsid w:val="008047A0"/>
    <w:rsid w:val="00807465"/>
    <w:rsid w:val="0081007E"/>
    <w:rsid w:val="00810324"/>
    <w:rsid w:val="00815025"/>
    <w:rsid w:val="00815675"/>
    <w:rsid w:val="0082392A"/>
    <w:rsid w:val="008277BE"/>
    <w:rsid w:val="00831D57"/>
    <w:rsid w:val="00833191"/>
    <w:rsid w:val="0083374A"/>
    <w:rsid w:val="008347E0"/>
    <w:rsid w:val="0083783C"/>
    <w:rsid w:val="00842115"/>
    <w:rsid w:val="008442E1"/>
    <w:rsid w:val="0084684D"/>
    <w:rsid w:val="00846DC3"/>
    <w:rsid w:val="00851B30"/>
    <w:rsid w:val="00860ED1"/>
    <w:rsid w:val="008611F5"/>
    <w:rsid w:val="0086399B"/>
    <w:rsid w:val="008820AA"/>
    <w:rsid w:val="00886574"/>
    <w:rsid w:val="0088700C"/>
    <w:rsid w:val="00892182"/>
    <w:rsid w:val="00894179"/>
    <w:rsid w:val="00894CBD"/>
    <w:rsid w:val="008A4915"/>
    <w:rsid w:val="008B2EA6"/>
    <w:rsid w:val="008B4163"/>
    <w:rsid w:val="008B497D"/>
    <w:rsid w:val="008B6441"/>
    <w:rsid w:val="008B7E40"/>
    <w:rsid w:val="008C0613"/>
    <w:rsid w:val="008C09C2"/>
    <w:rsid w:val="008C3E2A"/>
    <w:rsid w:val="008C7ACA"/>
    <w:rsid w:val="008D132E"/>
    <w:rsid w:val="008D2979"/>
    <w:rsid w:val="008D6733"/>
    <w:rsid w:val="008D7287"/>
    <w:rsid w:val="008F3796"/>
    <w:rsid w:val="00905936"/>
    <w:rsid w:val="009074BF"/>
    <w:rsid w:val="00907B5E"/>
    <w:rsid w:val="00913536"/>
    <w:rsid w:val="009156BE"/>
    <w:rsid w:val="00916812"/>
    <w:rsid w:val="00923E52"/>
    <w:rsid w:val="00930871"/>
    <w:rsid w:val="00931E1B"/>
    <w:rsid w:val="009333B0"/>
    <w:rsid w:val="00934F55"/>
    <w:rsid w:val="009361E9"/>
    <w:rsid w:val="00937502"/>
    <w:rsid w:val="00937A7A"/>
    <w:rsid w:val="00940851"/>
    <w:rsid w:val="00940DCD"/>
    <w:rsid w:val="009435A8"/>
    <w:rsid w:val="00951EA8"/>
    <w:rsid w:val="009528C6"/>
    <w:rsid w:val="00952DAB"/>
    <w:rsid w:val="00953DBD"/>
    <w:rsid w:val="0095514E"/>
    <w:rsid w:val="009552F5"/>
    <w:rsid w:val="009564E9"/>
    <w:rsid w:val="0096010A"/>
    <w:rsid w:val="00960617"/>
    <w:rsid w:val="00960CE2"/>
    <w:rsid w:val="00960D55"/>
    <w:rsid w:val="00960F2A"/>
    <w:rsid w:val="0096200A"/>
    <w:rsid w:val="009659AB"/>
    <w:rsid w:val="00966493"/>
    <w:rsid w:val="009666BE"/>
    <w:rsid w:val="0096754C"/>
    <w:rsid w:val="00971283"/>
    <w:rsid w:val="00972A7E"/>
    <w:rsid w:val="00973441"/>
    <w:rsid w:val="009752CB"/>
    <w:rsid w:val="0097669B"/>
    <w:rsid w:val="00980FF0"/>
    <w:rsid w:val="0098247D"/>
    <w:rsid w:val="00984607"/>
    <w:rsid w:val="00987414"/>
    <w:rsid w:val="00987910"/>
    <w:rsid w:val="00987E5B"/>
    <w:rsid w:val="00990A90"/>
    <w:rsid w:val="00990DC6"/>
    <w:rsid w:val="0099357E"/>
    <w:rsid w:val="00993C28"/>
    <w:rsid w:val="009A4DC5"/>
    <w:rsid w:val="009A57A8"/>
    <w:rsid w:val="009B066B"/>
    <w:rsid w:val="009B0FD0"/>
    <w:rsid w:val="009B2788"/>
    <w:rsid w:val="009B46EC"/>
    <w:rsid w:val="009B5DF7"/>
    <w:rsid w:val="009C0D47"/>
    <w:rsid w:val="009C3C34"/>
    <w:rsid w:val="009C3DFB"/>
    <w:rsid w:val="009C5982"/>
    <w:rsid w:val="009D3CB0"/>
    <w:rsid w:val="009D4453"/>
    <w:rsid w:val="009D7D65"/>
    <w:rsid w:val="009E3E6A"/>
    <w:rsid w:val="009E40F0"/>
    <w:rsid w:val="009E4C10"/>
    <w:rsid w:val="009E56CA"/>
    <w:rsid w:val="009E5AF2"/>
    <w:rsid w:val="009F38A7"/>
    <w:rsid w:val="009F5CBF"/>
    <w:rsid w:val="009F6DCD"/>
    <w:rsid w:val="009F710C"/>
    <w:rsid w:val="00A01D70"/>
    <w:rsid w:val="00A034ED"/>
    <w:rsid w:val="00A11DE7"/>
    <w:rsid w:val="00A15017"/>
    <w:rsid w:val="00A16BFD"/>
    <w:rsid w:val="00A221CE"/>
    <w:rsid w:val="00A231B4"/>
    <w:rsid w:val="00A25464"/>
    <w:rsid w:val="00A26C7A"/>
    <w:rsid w:val="00A32DFD"/>
    <w:rsid w:val="00A35841"/>
    <w:rsid w:val="00A35DE9"/>
    <w:rsid w:val="00A4251B"/>
    <w:rsid w:val="00A44E1B"/>
    <w:rsid w:val="00A4792E"/>
    <w:rsid w:val="00A50E7B"/>
    <w:rsid w:val="00A52EC0"/>
    <w:rsid w:val="00A55807"/>
    <w:rsid w:val="00A55891"/>
    <w:rsid w:val="00A61C78"/>
    <w:rsid w:val="00A6489E"/>
    <w:rsid w:val="00A66088"/>
    <w:rsid w:val="00A66B83"/>
    <w:rsid w:val="00A707E2"/>
    <w:rsid w:val="00A71245"/>
    <w:rsid w:val="00A7214E"/>
    <w:rsid w:val="00A74FA0"/>
    <w:rsid w:val="00A765A2"/>
    <w:rsid w:val="00A7743C"/>
    <w:rsid w:val="00A774DE"/>
    <w:rsid w:val="00A819E9"/>
    <w:rsid w:val="00A90122"/>
    <w:rsid w:val="00A92C84"/>
    <w:rsid w:val="00A94019"/>
    <w:rsid w:val="00A95C11"/>
    <w:rsid w:val="00A95F7D"/>
    <w:rsid w:val="00A95FCF"/>
    <w:rsid w:val="00A97911"/>
    <w:rsid w:val="00AA0128"/>
    <w:rsid w:val="00AA7C96"/>
    <w:rsid w:val="00AB0E60"/>
    <w:rsid w:val="00AB4D4A"/>
    <w:rsid w:val="00AB7EA0"/>
    <w:rsid w:val="00AC4878"/>
    <w:rsid w:val="00AC5B11"/>
    <w:rsid w:val="00AD2A92"/>
    <w:rsid w:val="00AD3C7F"/>
    <w:rsid w:val="00AD6CB1"/>
    <w:rsid w:val="00AD730C"/>
    <w:rsid w:val="00AD7A53"/>
    <w:rsid w:val="00AE1D9D"/>
    <w:rsid w:val="00AE2099"/>
    <w:rsid w:val="00AE2B2E"/>
    <w:rsid w:val="00AE2DCE"/>
    <w:rsid w:val="00AE3CFE"/>
    <w:rsid w:val="00AE54BB"/>
    <w:rsid w:val="00AE62E3"/>
    <w:rsid w:val="00AE6CFB"/>
    <w:rsid w:val="00AF0A19"/>
    <w:rsid w:val="00B055AA"/>
    <w:rsid w:val="00B14442"/>
    <w:rsid w:val="00B14EDB"/>
    <w:rsid w:val="00B15E94"/>
    <w:rsid w:val="00B172BE"/>
    <w:rsid w:val="00B20290"/>
    <w:rsid w:val="00B26C05"/>
    <w:rsid w:val="00B311E7"/>
    <w:rsid w:val="00B31E64"/>
    <w:rsid w:val="00B35167"/>
    <w:rsid w:val="00B36B9A"/>
    <w:rsid w:val="00B43304"/>
    <w:rsid w:val="00B43A4B"/>
    <w:rsid w:val="00B47487"/>
    <w:rsid w:val="00B52895"/>
    <w:rsid w:val="00B62F07"/>
    <w:rsid w:val="00B64CAB"/>
    <w:rsid w:val="00B752CB"/>
    <w:rsid w:val="00B805E6"/>
    <w:rsid w:val="00B80E9C"/>
    <w:rsid w:val="00B8304E"/>
    <w:rsid w:val="00B870B3"/>
    <w:rsid w:val="00B87D58"/>
    <w:rsid w:val="00B87F73"/>
    <w:rsid w:val="00B95177"/>
    <w:rsid w:val="00BA4381"/>
    <w:rsid w:val="00BB0C33"/>
    <w:rsid w:val="00BB3CF3"/>
    <w:rsid w:val="00BC50B7"/>
    <w:rsid w:val="00BD4334"/>
    <w:rsid w:val="00BD7B03"/>
    <w:rsid w:val="00BE3081"/>
    <w:rsid w:val="00BE3508"/>
    <w:rsid w:val="00BE39BB"/>
    <w:rsid w:val="00BE5A7F"/>
    <w:rsid w:val="00BF0478"/>
    <w:rsid w:val="00BF28F6"/>
    <w:rsid w:val="00BF388A"/>
    <w:rsid w:val="00BF498D"/>
    <w:rsid w:val="00BF5BD4"/>
    <w:rsid w:val="00BF7AEC"/>
    <w:rsid w:val="00C000DF"/>
    <w:rsid w:val="00C00963"/>
    <w:rsid w:val="00C00BEB"/>
    <w:rsid w:val="00C05779"/>
    <w:rsid w:val="00C06FE2"/>
    <w:rsid w:val="00C072C1"/>
    <w:rsid w:val="00C10703"/>
    <w:rsid w:val="00C169C2"/>
    <w:rsid w:val="00C176E0"/>
    <w:rsid w:val="00C17823"/>
    <w:rsid w:val="00C20697"/>
    <w:rsid w:val="00C210EC"/>
    <w:rsid w:val="00C220F3"/>
    <w:rsid w:val="00C23C35"/>
    <w:rsid w:val="00C2488B"/>
    <w:rsid w:val="00C25507"/>
    <w:rsid w:val="00C27A38"/>
    <w:rsid w:val="00C3113F"/>
    <w:rsid w:val="00C36799"/>
    <w:rsid w:val="00C36FDF"/>
    <w:rsid w:val="00C4146A"/>
    <w:rsid w:val="00C41DB7"/>
    <w:rsid w:val="00C42176"/>
    <w:rsid w:val="00C421A7"/>
    <w:rsid w:val="00C427F3"/>
    <w:rsid w:val="00C42CCC"/>
    <w:rsid w:val="00C454F7"/>
    <w:rsid w:val="00C47ABA"/>
    <w:rsid w:val="00C514D5"/>
    <w:rsid w:val="00C536F9"/>
    <w:rsid w:val="00C54010"/>
    <w:rsid w:val="00C55B76"/>
    <w:rsid w:val="00C5673F"/>
    <w:rsid w:val="00C57592"/>
    <w:rsid w:val="00C57C3A"/>
    <w:rsid w:val="00C60DA7"/>
    <w:rsid w:val="00C72F83"/>
    <w:rsid w:val="00C84A17"/>
    <w:rsid w:val="00C87952"/>
    <w:rsid w:val="00C90F6B"/>
    <w:rsid w:val="00C928DA"/>
    <w:rsid w:val="00C92C27"/>
    <w:rsid w:val="00C93BED"/>
    <w:rsid w:val="00C97AF5"/>
    <w:rsid w:val="00CA10CD"/>
    <w:rsid w:val="00CA50E5"/>
    <w:rsid w:val="00CA607C"/>
    <w:rsid w:val="00CA63EE"/>
    <w:rsid w:val="00CA732E"/>
    <w:rsid w:val="00CB1063"/>
    <w:rsid w:val="00CB14D2"/>
    <w:rsid w:val="00CB471C"/>
    <w:rsid w:val="00CC3622"/>
    <w:rsid w:val="00CC3983"/>
    <w:rsid w:val="00CC5D0F"/>
    <w:rsid w:val="00CC6260"/>
    <w:rsid w:val="00CC7551"/>
    <w:rsid w:val="00CC7B0A"/>
    <w:rsid w:val="00CD7A7B"/>
    <w:rsid w:val="00CE0F94"/>
    <w:rsid w:val="00CE13E2"/>
    <w:rsid w:val="00CF40C6"/>
    <w:rsid w:val="00CF50F0"/>
    <w:rsid w:val="00CF6AF8"/>
    <w:rsid w:val="00D054D0"/>
    <w:rsid w:val="00D05C58"/>
    <w:rsid w:val="00D07457"/>
    <w:rsid w:val="00D11D7C"/>
    <w:rsid w:val="00D1380C"/>
    <w:rsid w:val="00D13DC9"/>
    <w:rsid w:val="00D142C5"/>
    <w:rsid w:val="00D14FFA"/>
    <w:rsid w:val="00D16381"/>
    <w:rsid w:val="00D208E2"/>
    <w:rsid w:val="00D2217F"/>
    <w:rsid w:val="00D2243B"/>
    <w:rsid w:val="00D24D00"/>
    <w:rsid w:val="00D34924"/>
    <w:rsid w:val="00D375F6"/>
    <w:rsid w:val="00D37A75"/>
    <w:rsid w:val="00D37BBC"/>
    <w:rsid w:val="00D41B0C"/>
    <w:rsid w:val="00D458AB"/>
    <w:rsid w:val="00D46547"/>
    <w:rsid w:val="00D51031"/>
    <w:rsid w:val="00D53874"/>
    <w:rsid w:val="00D5438A"/>
    <w:rsid w:val="00D562DE"/>
    <w:rsid w:val="00D618AD"/>
    <w:rsid w:val="00D631B6"/>
    <w:rsid w:val="00D638A8"/>
    <w:rsid w:val="00D704E5"/>
    <w:rsid w:val="00D77488"/>
    <w:rsid w:val="00D800D1"/>
    <w:rsid w:val="00D816D5"/>
    <w:rsid w:val="00D86467"/>
    <w:rsid w:val="00D9122E"/>
    <w:rsid w:val="00D94801"/>
    <w:rsid w:val="00D97DF4"/>
    <w:rsid w:val="00DA6E35"/>
    <w:rsid w:val="00DB0738"/>
    <w:rsid w:val="00DB5494"/>
    <w:rsid w:val="00DB67CB"/>
    <w:rsid w:val="00DB7D3C"/>
    <w:rsid w:val="00DC0EFB"/>
    <w:rsid w:val="00DC2377"/>
    <w:rsid w:val="00DC359B"/>
    <w:rsid w:val="00DD2BEC"/>
    <w:rsid w:val="00DD5C07"/>
    <w:rsid w:val="00DD7CA9"/>
    <w:rsid w:val="00DE1E31"/>
    <w:rsid w:val="00DE270D"/>
    <w:rsid w:val="00DE2D41"/>
    <w:rsid w:val="00DE3032"/>
    <w:rsid w:val="00DF0C12"/>
    <w:rsid w:val="00DF10D0"/>
    <w:rsid w:val="00DF143C"/>
    <w:rsid w:val="00DF618A"/>
    <w:rsid w:val="00DF6E67"/>
    <w:rsid w:val="00E018FA"/>
    <w:rsid w:val="00E0415C"/>
    <w:rsid w:val="00E10223"/>
    <w:rsid w:val="00E10D9B"/>
    <w:rsid w:val="00E17A30"/>
    <w:rsid w:val="00E210C3"/>
    <w:rsid w:val="00E22509"/>
    <w:rsid w:val="00E229FD"/>
    <w:rsid w:val="00E2669B"/>
    <w:rsid w:val="00E35C4B"/>
    <w:rsid w:val="00E37502"/>
    <w:rsid w:val="00E37AA3"/>
    <w:rsid w:val="00E37D9D"/>
    <w:rsid w:val="00E436FF"/>
    <w:rsid w:val="00E43F49"/>
    <w:rsid w:val="00E445D4"/>
    <w:rsid w:val="00E50204"/>
    <w:rsid w:val="00E50F3B"/>
    <w:rsid w:val="00E51ABC"/>
    <w:rsid w:val="00E51DC1"/>
    <w:rsid w:val="00E5305F"/>
    <w:rsid w:val="00E57230"/>
    <w:rsid w:val="00E57A94"/>
    <w:rsid w:val="00E634CD"/>
    <w:rsid w:val="00E63BF0"/>
    <w:rsid w:val="00E661E3"/>
    <w:rsid w:val="00E66227"/>
    <w:rsid w:val="00E66432"/>
    <w:rsid w:val="00E67DBD"/>
    <w:rsid w:val="00E7102A"/>
    <w:rsid w:val="00E71C1E"/>
    <w:rsid w:val="00E7228C"/>
    <w:rsid w:val="00E73E7B"/>
    <w:rsid w:val="00E74159"/>
    <w:rsid w:val="00E7624A"/>
    <w:rsid w:val="00E7733C"/>
    <w:rsid w:val="00E777C0"/>
    <w:rsid w:val="00E80F61"/>
    <w:rsid w:val="00E9158E"/>
    <w:rsid w:val="00E92FEC"/>
    <w:rsid w:val="00E97CF2"/>
    <w:rsid w:val="00EA0CE9"/>
    <w:rsid w:val="00EA111E"/>
    <w:rsid w:val="00EA13EB"/>
    <w:rsid w:val="00EA1CB5"/>
    <w:rsid w:val="00EA205D"/>
    <w:rsid w:val="00EA402E"/>
    <w:rsid w:val="00EA5AAE"/>
    <w:rsid w:val="00EA748A"/>
    <w:rsid w:val="00EB0861"/>
    <w:rsid w:val="00EB1CA0"/>
    <w:rsid w:val="00EB342B"/>
    <w:rsid w:val="00EB500E"/>
    <w:rsid w:val="00EC502F"/>
    <w:rsid w:val="00ED00B5"/>
    <w:rsid w:val="00ED3B68"/>
    <w:rsid w:val="00ED4999"/>
    <w:rsid w:val="00ED4A9C"/>
    <w:rsid w:val="00ED73B9"/>
    <w:rsid w:val="00ED7FBF"/>
    <w:rsid w:val="00EE02DF"/>
    <w:rsid w:val="00EE6497"/>
    <w:rsid w:val="00EF0231"/>
    <w:rsid w:val="00EF1064"/>
    <w:rsid w:val="00EF2A1D"/>
    <w:rsid w:val="00F02BDA"/>
    <w:rsid w:val="00F03D8B"/>
    <w:rsid w:val="00F07750"/>
    <w:rsid w:val="00F1008E"/>
    <w:rsid w:val="00F12766"/>
    <w:rsid w:val="00F13173"/>
    <w:rsid w:val="00F22083"/>
    <w:rsid w:val="00F2413D"/>
    <w:rsid w:val="00F24F2C"/>
    <w:rsid w:val="00F267F9"/>
    <w:rsid w:val="00F27EC2"/>
    <w:rsid w:val="00F27FCB"/>
    <w:rsid w:val="00F301E1"/>
    <w:rsid w:val="00F33CB0"/>
    <w:rsid w:val="00F34CFB"/>
    <w:rsid w:val="00F37904"/>
    <w:rsid w:val="00F4459F"/>
    <w:rsid w:val="00F4546D"/>
    <w:rsid w:val="00F46E64"/>
    <w:rsid w:val="00F50C58"/>
    <w:rsid w:val="00F519B0"/>
    <w:rsid w:val="00F52F96"/>
    <w:rsid w:val="00F56130"/>
    <w:rsid w:val="00F56326"/>
    <w:rsid w:val="00F600D6"/>
    <w:rsid w:val="00F61B50"/>
    <w:rsid w:val="00F679B2"/>
    <w:rsid w:val="00F719E6"/>
    <w:rsid w:val="00F7539D"/>
    <w:rsid w:val="00F76423"/>
    <w:rsid w:val="00F76CBA"/>
    <w:rsid w:val="00F772B5"/>
    <w:rsid w:val="00F910B8"/>
    <w:rsid w:val="00F9125C"/>
    <w:rsid w:val="00FA1078"/>
    <w:rsid w:val="00FA2DC2"/>
    <w:rsid w:val="00FB0125"/>
    <w:rsid w:val="00FB42CB"/>
    <w:rsid w:val="00FB4D82"/>
    <w:rsid w:val="00FB7D8A"/>
    <w:rsid w:val="00FC140C"/>
    <w:rsid w:val="00FC631F"/>
    <w:rsid w:val="00FC7B8A"/>
    <w:rsid w:val="00FD23C2"/>
    <w:rsid w:val="00FD3A48"/>
    <w:rsid w:val="00FD449C"/>
    <w:rsid w:val="00FD4E67"/>
    <w:rsid w:val="00FE0DBA"/>
    <w:rsid w:val="00FE0E6A"/>
    <w:rsid w:val="00FE39AC"/>
    <w:rsid w:val="00FE406B"/>
    <w:rsid w:val="00FE5283"/>
    <w:rsid w:val="00FE66B4"/>
    <w:rsid w:val="00FE7C86"/>
    <w:rsid w:val="00FF1038"/>
    <w:rsid w:val="00FF4C39"/>
    <w:rsid w:val="00FF5066"/>
    <w:rsid w:val="00FF5386"/>
    <w:rsid w:val="00FF5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A174FFB"/>
  <w15:docId w15:val="{567CE842-0093-4230-988B-3C8BA9D24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766"/>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4A1AB8"/>
    <w:pPr>
      <w:numPr>
        <w:numId w:val="1"/>
      </w:numPr>
      <w:ind w:left="360"/>
      <w:outlineLvl w:val="0"/>
    </w:pPr>
    <w:rPr>
      <w:b/>
      <w:sz w:val="32"/>
    </w:rPr>
  </w:style>
  <w:style w:type="paragraph" w:styleId="Heading2">
    <w:name w:val="heading 2"/>
    <w:basedOn w:val="Normal"/>
    <w:next w:val="Normal"/>
    <w:link w:val="Heading2Char"/>
    <w:uiPriority w:val="9"/>
    <w:unhideWhenUsed/>
    <w:qFormat/>
    <w:rsid w:val="004A1AB8"/>
    <w:pPr>
      <w:keepNext/>
      <w:keepLines/>
      <w:numPr>
        <w:ilvl w:val="1"/>
        <w:numId w:val="1"/>
      </w:numPr>
      <w:spacing w:before="200"/>
      <w:ind w:left="36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C0375"/>
    <w:pPr>
      <w:keepNext/>
      <w:keepLines/>
      <w:numPr>
        <w:ilvl w:val="2"/>
        <w:numId w:val="1"/>
      </w:numPr>
      <w:tabs>
        <w:tab w:val="left" w:pos="270"/>
      </w:tabs>
      <w:spacing w:before="200"/>
      <w:ind w:left="270" w:hanging="270"/>
      <w:jc w:val="both"/>
      <w:outlineLvl w:val="2"/>
    </w:pPr>
    <w:rPr>
      <w:rFonts w:eastAsiaTheme="majorEastAsia"/>
      <w:b/>
      <w:bCs/>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2766"/>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F12766"/>
    <w:rPr>
      <w:rFonts w:ascii="Calibri" w:eastAsia="Times New Roman" w:hAnsi="Calibri" w:cs="Times New Roman"/>
    </w:rPr>
  </w:style>
  <w:style w:type="character" w:styleId="Hyperlink">
    <w:name w:val="Hyperlink"/>
    <w:uiPriority w:val="99"/>
    <w:unhideWhenUsed/>
    <w:rsid w:val="00F12766"/>
    <w:rPr>
      <w:color w:val="0000FF"/>
      <w:u w:val="single"/>
    </w:rPr>
  </w:style>
  <w:style w:type="paragraph" w:styleId="BalloonText">
    <w:name w:val="Balloon Text"/>
    <w:basedOn w:val="Normal"/>
    <w:link w:val="BalloonTextChar"/>
    <w:uiPriority w:val="99"/>
    <w:semiHidden/>
    <w:unhideWhenUsed/>
    <w:rsid w:val="00F12766"/>
    <w:rPr>
      <w:rFonts w:ascii="Tahoma" w:hAnsi="Tahoma" w:cs="Tahoma"/>
      <w:sz w:val="16"/>
      <w:szCs w:val="16"/>
    </w:rPr>
  </w:style>
  <w:style w:type="character" w:customStyle="1" w:styleId="BalloonTextChar">
    <w:name w:val="Balloon Text Char"/>
    <w:basedOn w:val="DefaultParagraphFont"/>
    <w:link w:val="BalloonText"/>
    <w:uiPriority w:val="99"/>
    <w:semiHidden/>
    <w:rsid w:val="00F12766"/>
    <w:rPr>
      <w:rFonts w:ascii="Tahoma" w:eastAsia="Times New Roman" w:hAnsi="Tahoma" w:cs="Tahoma"/>
      <w:sz w:val="16"/>
      <w:szCs w:val="16"/>
      <w:lang w:val="en-GB"/>
    </w:rPr>
  </w:style>
  <w:style w:type="paragraph" w:styleId="ListParagraph">
    <w:name w:val="List Paragraph"/>
    <w:basedOn w:val="Normal"/>
    <w:uiPriority w:val="34"/>
    <w:qFormat/>
    <w:rsid w:val="00742800"/>
    <w:pPr>
      <w:ind w:left="720"/>
      <w:contextualSpacing/>
    </w:pPr>
  </w:style>
  <w:style w:type="character" w:customStyle="1" w:styleId="Heading1Char">
    <w:name w:val="Heading 1 Char"/>
    <w:basedOn w:val="DefaultParagraphFont"/>
    <w:link w:val="Heading1"/>
    <w:uiPriority w:val="9"/>
    <w:rsid w:val="004A1AB8"/>
    <w:rPr>
      <w:rFonts w:ascii="Times New Roman" w:eastAsia="Times New Roman" w:hAnsi="Times New Roman" w:cs="Times New Roman"/>
      <w:b/>
      <w:sz w:val="32"/>
      <w:szCs w:val="24"/>
      <w:lang w:val="en-GB"/>
    </w:rPr>
  </w:style>
  <w:style w:type="character" w:customStyle="1" w:styleId="Heading2Char">
    <w:name w:val="Heading 2 Char"/>
    <w:basedOn w:val="DefaultParagraphFont"/>
    <w:link w:val="Heading2"/>
    <w:uiPriority w:val="9"/>
    <w:rsid w:val="004A1AB8"/>
    <w:rPr>
      <w:rFonts w:ascii="Times New Roman" w:eastAsiaTheme="majorEastAsia" w:hAnsi="Times New Roman" w:cs="Times New Roman"/>
      <w:b/>
      <w:bCs/>
      <w:sz w:val="28"/>
      <w:szCs w:val="28"/>
      <w:lang w:val="en-GB"/>
    </w:rPr>
  </w:style>
  <w:style w:type="character" w:customStyle="1" w:styleId="Heading3Char">
    <w:name w:val="Heading 3 Char"/>
    <w:basedOn w:val="DefaultParagraphFont"/>
    <w:link w:val="Heading3"/>
    <w:uiPriority w:val="9"/>
    <w:rsid w:val="003C0375"/>
    <w:rPr>
      <w:rFonts w:ascii="Times New Roman" w:eastAsiaTheme="majorEastAsia" w:hAnsi="Times New Roman" w:cs="Times New Roman"/>
      <w:b/>
      <w:bCs/>
      <w:color w:val="1F497D" w:themeColor="text2"/>
      <w:sz w:val="28"/>
      <w:szCs w:val="24"/>
      <w:lang w:val="en-GB"/>
    </w:rPr>
  </w:style>
  <w:style w:type="paragraph" w:styleId="TOCHeading">
    <w:name w:val="TOC Heading"/>
    <w:basedOn w:val="Heading1"/>
    <w:next w:val="Normal"/>
    <w:uiPriority w:val="39"/>
    <w:unhideWhenUsed/>
    <w:qFormat/>
    <w:rsid w:val="00F33CB0"/>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33CB0"/>
    <w:pPr>
      <w:spacing w:after="100"/>
    </w:pPr>
  </w:style>
  <w:style w:type="paragraph" w:styleId="TOC2">
    <w:name w:val="toc 2"/>
    <w:basedOn w:val="Normal"/>
    <w:next w:val="Normal"/>
    <w:autoRedefine/>
    <w:uiPriority w:val="39"/>
    <w:unhideWhenUsed/>
    <w:rsid w:val="00F33CB0"/>
    <w:pPr>
      <w:spacing w:after="100"/>
      <w:ind w:left="240"/>
    </w:pPr>
  </w:style>
  <w:style w:type="paragraph" w:styleId="TOC3">
    <w:name w:val="toc 3"/>
    <w:basedOn w:val="Normal"/>
    <w:next w:val="Normal"/>
    <w:autoRedefine/>
    <w:uiPriority w:val="39"/>
    <w:unhideWhenUsed/>
    <w:rsid w:val="00F33CB0"/>
    <w:pPr>
      <w:spacing w:after="100"/>
      <w:ind w:left="480"/>
    </w:pPr>
  </w:style>
  <w:style w:type="paragraph" w:styleId="Header">
    <w:name w:val="header"/>
    <w:basedOn w:val="Normal"/>
    <w:link w:val="HeaderChar"/>
    <w:uiPriority w:val="99"/>
    <w:unhideWhenUsed/>
    <w:rsid w:val="00677792"/>
    <w:pPr>
      <w:tabs>
        <w:tab w:val="center" w:pos="4680"/>
        <w:tab w:val="right" w:pos="9360"/>
      </w:tabs>
    </w:pPr>
  </w:style>
  <w:style w:type="character" w:customStyle="1" w:styleId="HeaderChar">
    <w:name w:val="Header Char"/>
    <w:basedOn w:val="DefaultParagraphFont"/>
    <w:link w:val="Header"/>
    <w:uiPriority w:val="99"/>
    <w:rsid w:val="00677792"/>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677792"/>
    <w:pPr>
      <w:tabs>
        <w:tab w:val="center" w:pos="4680"/>
        <w:tab w:val="right" w:pos="9360"/>
      </w:tabs>
    </w:pPr>
  </w:style>
  <w:style w:type="character" w:customStyle="1" w:styleId="FooterChar">
    <w:name w:val="Footer Char"/>
    <w:basedOn w:val="DefaultParagraphFont"/>
    <w:link w:val="Footer"/>
    <w:uiPriority w:val="99"/>
    <w:rsid w:val="00677792"/>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C90F6B"/>
    <w:rPr>
      <w:color w:val="800080" w:themeColor="followedHyperlink"/>
      <w:u w:val="single"/>
    </w:rPr>
  </w:style>
  <w:style w:type="paragraph" w:styleId="Title">
    <w:name w:val="Title"/>
    <w:basedOn w:val="Normal"/>
    <w:next w:val="Normal"/>
    <w:link w:val="TitleChar"/>
    <w:uiPriority w:val="10"/>
    <w:qFormat/>
    <w:rsid w:val="006B7B0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B0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6B7B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B7B04"/>
    <w:rPr>
      <w:rFonts w:eastAsiaTheme="minorEastAsia"/>
      <w:color w:val="5A5A5A" w:themeColor="text1" w:themeTint="A5"/>
      <w:spacing w:val="15"/>
      <w:lang w:val="en-GB"/>
    </w:rPr>
  </w:style>
  <w:style w:type="paragraph" w:styleId="NormalWeb">
    <w:name w:val="Normal (Web)"/>
    <w:basedOn w:val="Normal"/>
    <w:uiPriority w:val="99"/>
    <w:semiHidden/>
    <w:unhideWhenUsed/>
    <w:rsid w:val="00426AAD"/>
    <w:pPr>
      <w:spacing w:before="100" w:beforeAutospacing="1" w:after="100" w:afterAutospacing="1"/>
    </w:pPr>
    <w:rPr>
      <w:rFonts w:eastAsiaTheme="minorEastAsia"/>
      <w:lang w:val="en-US"/>
    </w:rPr>
  </w:style>
  <w:style w:type="character" w:customStyle="1" w:styleId="uiformnavigation2">
    <w:name w:val="uiformnavigation2"/>
    <w:basedOn w:val="DefaultParagraphFont"/>
    <w:rsid w:val="00F679B2"/>
  </w:style>
  <w:style w:type="character" w:customStyle="1" w:styleId="cmd">
    <w:name w:val="cmd"/>
    <w:basedOn w:val="DefaultParagraphFont"/>
    <w:rsid w:val="00F679B2"/>
  </w:style>
  <w:style w:type="character" w:customStyle="1" w:styleId="apple-converted-space">
    <w:name w:val="apple-converted-space"/>
    <w:basedOn w:val="DefaultParagraphFont"/>
    <w:rsid w:val="00F679B2"/>
  </w:style>
  <w:style w:type="character" w:styleId="CommentReference">
    <w:name w:val="annotation reference"/>
    <w:basedOn w:val="DefaultParagraphFont"/>
    <w:uiPriority w:val="99"/>
    <w:semiHidden/>
    <w:unhideWhenUsed/>
    <w:rsid w:val="00CC3622"/>
    <w:rPr>
      <w:sz w:val="16"/>
      <w:szCs w:val="16"/>
    </w:rPr>
  </w:style>
  <w:style w:type="paragraph" w:styleId="CommentText">
    <w:name w:val="annotation text"/>
    <w:basedOn w:val="Normal"/>
    <w:link w:val="CommentTextChar"/>
    <w:uiPriority w:val="99"/>
    <w:semiHidden/>
    <w:unhideWhenUsed/>
    <w:rsid w:val="00CC3622"/>
    <w:rPr>
      <w:sz w:val="20"/>
      <w:szCs w:val="20"/>
    </w:rPr>
  </w:style>
  <w:style w:type="character" w:customStyle="1" w:styleId="CommentTextChar">
    <w:name w:val="Comment Text Char"/>
    <w:basedOn w:val="DefaultParagraphFont"/>
    <w:link w:val="CommentText"/>
    <w:uiPriority w:val="99"/>
    <w:semiHidden/>
    <w:rsid w:val="00CC3622"/>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622"/>
    <w:rPr>
      <w:b/>
      <w:bCs/>
    </w:rPr>
  </w:style>
  <w:style w:type="character" w:customStyle="1" w:styleId="CommentSubjectChar">
    <w:name w:val="Comment Subject Char"/>
    <w:basedOn w:val="CommentTextChar"/>
    <w:link w:val="CommentSubject"/>
    <w:uiPriority w:val="99"/>
    <w:semiHidden/>
    <w:rsid w:val="00CC3622"/>
    <w:rPr>
      <w:rFonts w:ascii="Times New Roman" w:eastAsia="Times New Roman"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javascript:void(0);" TargetMode="External"/><Relationship Id="rId42" Type="http://schemas.openxmlformats.org/officeDocument/2006/relationships/image" Target="media/image26.jpeg"/><Relationship Id="rId47" Type="http://schemas.openxmlformats.org/officeDocument/2006/relationships/hyperlink" Target="http://help.sage300.com/en-US/2017/web/Subsystems/AR/Content/Transactions/Invoices/Prepayments/EnteringPrepaymentWithInvoice.htm" TargetMode="External"/><Relationship Id="rId63" Type="http://schemas.openxmlformats.org/officeDocument/2006/relationships/image" Target="media/image44.jpe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hyperlink" Target="javascript:void(0);" TargetMode="External"/><Relationship Id="rId40" Type="http://schemas.openxmlformats.org/officeDocument/2006/relationships/image" Target="media/image24.jpeg"/><Relationship Id="rId45" Type="http://schemas.openxmlformats.org/officeDocument/2006/relationships/hyperlink" Target="http://help.sage300.com/en-US/2017/web/Subsystems/AR/Content/Transactions/Invoices/Editing/EditingExchangeRateInformationOnInvoice.htm" TargetMode="External"/><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hyperlink" Target="javascript:void(0);" TargetMode="External"/><Relationship Id="rId14" Type="http://schemas.openxmlformats.org/officeDocument/2006/relationships/hyperlink" Target="javascript:void(0);" TargetMode="External"/><Relationship Id="rId22" Type="http://schemas.openxmlformats.org/officeDocument/2006/relationships/image" Target="media/image11.gif"/><Relationship Id="rId27" Type="http://schemas.openxmlformats.org/officeDocument/2006/relationships/image" Target="media/image16.jpeg"/><Relationship Id="rId30" Type="http://schemas.microsoft.com/office/2011/relationships/commentsExtended" Target="commentsExtended.xml"/><Relationship Id="rId35" Type="http://schemas.openxmlformats.org/officeDocument/2006/relationships/image" Target="media/image21.jpeg"/><Relationship Id="rId43" Type="http://schemas.openxmlformats.org/officeDocument/2006/relationships/image" Target="media/image27.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2.jpe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2.jpe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hyperlink" Target="javascript:void(0);" TargetMode="External"/><Relationship Id="rId41" Type="http://schemas.openxmlformats.org/officeDocument/2006/relationships/image" Target="media/image25.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help.sage300.com/en-US/2017/web/Subsystems/AR/Content/Customers/CustomerGroups/AboutCustomerGroups.htm" TargetMode="Externa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hyperlink" Target="http://help.sage300.com/en-US/2017/web/Subsystems/AR/Content/Transactions/Invoices/AllocatingSaleToSalespersons.htm" TargetMode="External"/><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3.jpeg"/><Relationship Id="rId34" Type="http://schemas.openxmlformats.org/officeDocument/2006/relationships/hyperlink" Target="http://help.sage300.com/en-US/2017/web/Subsystems/AP/Content/PeriodicProcessing/CreatingRetainageBatches/AboutUsingRetainageAccountingIn_AP.htm" TargetMode="External"/><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B44CD-A19E-460D-B5AB-561C22127FFE}">
  <we:reference id="wa102920437" version="1.3.1.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8F67AE-CB00-4327-A2B5-D639B05C0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53</Pages>
  <Words>5928</Words>
  <Characters>33791</Characters>
  <Application>Microsoft Office Word</Application>
  <DocSecurity>0</DocSecurity>
  <Lines>281</Lines>
  <Paragraphs>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Klein</dc:creator>
  <cp:lastModifiedBy>USER</cp:lastModifiedBy>
  <cp:revision>7</cp:revision>
  <cp:lastPrinted>2016-03-29T14:17:00Z</cp:lastPrinted>
  <dcterms:created xsi:type="dcterms:W3CDTF">2017-05-30T16:53:00Z</dcterms:created>
  <dcterms:modified xsi:type="dcterms:W3CDTF">2017-06-05T12:37:00Z</dcterms:modified>
</cp:coreProperties>
</file>